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bookmarkStart w:id="0" w:name="_Hlk201661193"/>
      <w:bookmarkEnd w:id="0"/>
      <w:r w:rsidRPr="00776C8C">
        <w:rPr>
          <w:u w:val="single"/>
        </w:rPr>
        <w:t xml:space="preserve">Title </w:t>
      </w:r>
    </w:p>
    <w:p w14:paraId="6AB646E8" w14:textId="54DB3882" w:rsidR="00776C8C" w:rsidRDefault="00776C8C" w:rsidP="006A4B2F">
      <w:pPr>
        <w:suppressLineNumbers/>
        <w:spacing w:after="0" w:line="240" w:lineRule="auto"/>
      </w:pPr>
      <w:r>
        <w:t>Hyperabundance of</w:t>
      </w:r>
      <w:r w:rsidR="009B5D60">
        <w:t xml:space="preserve"> a</w:t>
      </w:r>
      <w:r w:rsidR="00AA4E8E">
        <w:t xml:space="preserve"> native </w:t>
      </w:r>
      <w:r>
        <w:t>species</w:t>
      </w:r>
      <w:r w:rsidR="009B5D60">
        <w:t xml:space="preserve">: </w:t>
      </w:r>
      <w:r w:rsidR="00AA4E8E">
        <w:t>Pink Salmon</w:t>
      </w:r>
      <w:r>
        <w:t xml:space="preserve">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02E63E3F" w:rsidR="00776C8C" w:rsidRPr="005D6201" w:rsidRDefault="005D6201" w:rsidP="006A4B2F">
      <w:pPr>
        <w:suppressLineNumbers/>
        <w:spacing w:after="0" w:line="240" w:lineRule="auto"/>
      </w:pPr>
      <w:r>
        <w:t>Hyperabundance</w:t>
      </w:r>
      <w:r w:rsidR="00776C8C" w:rsidRPr="00250E10">
        <w:t xml:space="preserve"> of </w:t>
      </w:r>
      <w:r w:rsidR="00AA4E8E">
        <w:t>native</w:t>
      </w:r>
      <w:r w:rsidR="00776C8C" w:rsidRPr="00250E10">
        <w:t xml:space="preserve"> species within their nat</w:t>
      </w:r>
      <w:r w:rsidR="00AA4E8E">
        <w:t>ural</w:t>
      </w:r>
      <w:r w:rsidR="00776C8C" w:rsidRPr="00250E10">
        <w:t xml:space="preser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w:t>
      </w:r>
      <w:r w:rsidR="00AA4E8E">
        <w:t>P</w:t>
      </w:r>
      <w:r w:rsidR="00776C8C" w:rsidRPr="00250E10">
        <w:t>ink</w:t>
      </w:r>
      <w:r w:rsidR="00AA4E8E">
        <w:t xml:space="preserve"> S</w:t>
      </w:r>
      <w:r w:rsidR="00776C8C" w:rsidRPr="00250E10">
        <w:t>almon</w:t>
      </w:r>
      <w:r w:rsidR="004353FF">
        <w:t xml:space="preserve"> (</w:t>
      </w:r>
      <w:r w:rsidR="004353FF" w:rsidRPr="004353FF">
        <w:rPr>
          <w:i/>
          <w:iCs/>
        </w:rPr>
        <w:t>Oncorhynchus gorbuscha</w:t>
      </w:r>
      <w:r w:rsidR="004353FF">
        <w:t>)</w:t>
      </w:r>
      <w:r w:rsidR="00776C8C" w:rsidRPr="00250E10">
        <w:t xml:space="preserve"> in Sitka National Historical Park’s Indian River. Though native to the river, numbers of </w:t>
      </w:r>
      <w:r w:rsidR="00AA4E8E">
        <w:t>Pink Salmon</w:t>
      </w:r>
      <w:r w:rsidR="00776C8C" w:rsidRPr="00250E10">
        <w:t xml:space="preserve"> returning in </w:t>
      </w:r>
      <w:r w:rsidR="00776C8C">
        <w:t>late summer</w:t>
      </w:r>
      <w:r w:rsidR="00776C8C" w:rsidRPr="00250E10">
        <w:t xml:space="preserve"> to spawn have grown exponentially in recent decades, putting other fish species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w:t>
      </w:r>
      <w:r w:rsidR="00AA4E8E">
        <w:t>Pink Salmon</w:t>
      </w:r>
      <w:r w:rsidR="00776C8C" w:rsidRPr="00250E10">
        <w:t xml:space="preserve"> fry each year, is directly contributing to the abundance of </w:t>
      </w:r>
      <w:r w:rsidR="00AA4E8E">
        <w:t>Pink Salmon</w:t>
      </w:r>
      <w:r w:rsidR="00776C8C" w:rsidRPr="00250E10">
        <w:t xml:space="preserve"> seen at Indian River. </w:t>
      </w:r>
      <w:r w:rsidR="008870EA">
        <w:t xml:space="preserve">Using Pink Salmon escapement data </w:t>
      </w:r>
      <w:r w:rsidR="008870EA" w:rsidRPr="00250E10">
        <w:t>collected by the Alaska Department of Fish &amp; Game</w:t>
      </w:r>
      <w:r w:rsidR="008870EA">
        <w:t>,</w:t>
      </w:r>
      <w:r w:rsidR="008870EA" w:rsidRPr="00250E10">
        <w:t xml:space="preserve"> </w:t>
      </w:r>
      <w:r w:rsidR="008870EA">
        <w:t>t</w:t>
      </w:r>
      <w:r w:rsidR="00776C8C" w:rsidRPr="00250E10">
        <w:t xml:space="preserve">his study seeks to determine whether the increased numbers of </w:t>
      </w:r>
      <w:r w:rsidR="00AA4E8E">
        <w:t>Pink Salmon</w:t>
      </w:r>
      <w:r w:rsidR="00776C8C" w:rsidRPr="00250E10">
        <w:t xml:space="preserve"> observed at Indian River are </w:t>
      </w:r>
      <w:r w:rsidR="008870EA">
        <w:t>typical</w:t>
      </w:r>
      <w:r w:rsidR="00776C8C" w:rsidRPr="00250E10">
        <w:t xml:space="preserve"> of trends in the wider region</w:t>
      </w:r>
      <w:r w:rsidR="008870EA">
        <w:t>, or whether hatchery operations are driving the hyperabundant runs in recent years</w:t>
      </w:r>
      <w:r w:rsidR="00776C8C" w:rsidRPr="00250E10">
        <w:t xml:space="preserve">. </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5A13593" w:rsidR="005D6201" w:rsidRDefault="005D6201" w:rsidP="00AB3E00">
      <w:pPr>
        <w:suppressLineNumbers/>
        <w:spacing w:after="0" w:line="240" w:lineRule="auto"/>
      </w:pPr>
      <w:r>
        <w:t>Quantitative Ecology and</w:t>
      </w:r>
      <w:r w:rsidR="00AA4E8E">
        <w:t xml:space="preserve"> Resource</w:t>
      </w:r>
      <w:r>
        <w:t xml:space="preserve">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7C740CE2" w:rsidR="005D6201" w:rsidRDefault="005D6201" w:rsidP="006A4B2F">
      <w:pPr>
        <w:suppressLineNumbers/>
        <w:spacing w:after="0" w:line="240" w:lineRule="auto"/>
      </w:pPr>
      <w:r>
        <w:t>School of Aquatic and Fisher</w:t>
      </w:r>
      <w:r w:rsidR="00AA4E8E">
        <w:t>y</w:t>
      </w:r>
      <w:r>
        <w:t xml:space="preserve">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659FFF9D" w:rsidR="005D6201" w:rsidRDefault="005D6201" w:rsidP="006A4B2F">
      <w:pPr>
        <w:suppressLineNumbers/>
        <w:spacing w:after="0" w:line="240" w:lineRule="auto"/>
      </w:pPr>
      <w:r>
        <w:t>School of Aquatic and Fisher</w:t>
      </w:r>
      <w:r w:rsidR="00AA4E8E">
        <w:t>y</w:t>
      </w:r>
      <w:r>
        <w:t xml:space="preserve">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This draft manuscript is distributed solely for purposes of scientific peer review. Its content is deliberative and predecisional, so it must not be disclosed or released by reviewers. Because the manuscript has not yet been approved for publication by the U.S. Geological Survey (USGS), it does not represent any official USGS finding or policy.</w:t>
      </w:r>
    </w:p>
    <w:p w14:paraId="30BA2820" w14:textId="0EDA8255" w:rsidR="005D6201" w:rsidRDefault="005D6201" w:rsidP="006A4B2F">
      <w:pPr>
        <w:suppressLineNumbers/>
        <w:spacing w:after="0" w:line="240" w:lineRule="auto"/>
      </w:pPr>
      <w:r>
        <w:br w:type="page"/>
      </w:r>
    </w:p>
    <w:p w14:paraId="53E6C43B" w14:textId="1780337E"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8870EA">
        <w:t>“</w:t>
      </w:r>
      <w:r>
        <w:t>natural range of variation</w:t>
      </w:r>
      <w:r w:rsidR="004353FF">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AA4E8E">
        <w:t>hyperabundance</w:t>
      </w:r>
      <w:r w:rsidR="005B6630">
        <w:t xml:space="preserv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to </w:t>
      </w:r>
      <w:r w:rsidR="004652DC">
        <w:t xml:space="preserve">shifting </w:t>
      </w:r>
      <w:r w:rsidR="005B6630">
        <w:t xml:space="preserve">regional trends </w:t>
      </w:r>
      <w:r w:rsidR="004652DC">
        <w:t xml:space="preserve">in habitat suitability, </w:t>
      </w:r>
      <w:r w:rsidR="005B6630">
        <w:t xml:space="preserve">direct </w:t>
      </w:r>
      <w:r w:rsidR="004652DC">
        <w:t>(and often anthropogenic) intervention, or a combination of the two</w:t>
      </w:r>
      <w:r w:rsidR="005B6630">
        <w:t xml:space="preserve">. </w:t>
      </w:r>
      <w:r w:rsidR="00120383">
        <w:t xml:space="preserve"> </w:t>
      </w:r>
    </w:p>
    <w:p w14:paraId="2F3C071C" w14:textId="73BA2257"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AA4E8E">
        <w:t>M</w:t>
      </w:r>
      <w:r w:rsidR="005B6630">
        <w:t xml:space="preserve">ountain </w:t>
      </w:r>
      <w:r w:rsidR="00AA4E8E">
        <w:t>P</w:t>
      </w:r>
      <w:r w:rsidR="005B6630">
        <w:t xml:space="preserve">ine </w:t>
      </w:r>
      <w:r w:rsidR="00AA4E8E">
        <w:t>B</w:t>
      </w:r>
      <w:r w:rsidR="005B6630">
        <w:t xml:space="preserve">eetles </w:t>
      </w:r>
      <w:r w:rsidR="00EB7D9F">
        <w:t>(</w:t>
      </w:r>
      <w:r w:rsidR="00EB7D9F">
        <w:rPr>
          <w:i/>
          <w:iCs/>
        </w:rPr>
        <w:t>Dendroctonus ponderosae</w:t>
      </w:r>
      <w:r w:rsidR="00EB7D9F">
        <w:t xml:space="preserve">) </w:t>
      </w:r>
      <w:r w:rsidR="005B6630">
        <w:t>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r w:rsidR="00132AE2">
        <w:t xml:space="preserve">have </w:t>
      </w:r>
      <w:r w:rsidR="00F9748D">
        <w:t xml:space="preserve">led to </w:t>
      </w:r>
      <w:r>
        <w:t xml:space="preserve">unprecedented </w:t>
      </w:r>
      <w:r w:rsidR="00F9748D">
        <w:t xml:space="preserve">densities of </w:t>
      </w:r>
      <w:r w:rsidR="00EB7D9F">
        <w:t>W</w:t>
      </w:r>
      <w:r w:rsidR="00F9748D">
        <w:t>hite-</w:t>
      </w:r>
      <w:r w:rsidR="00EB7D9F">
        <w:t>T</w:t>
      </w:r>
      <w:r w:rsidR="00F9748D">
        <w:t xml:space="preserve">ailed </w:t>
      </w:r>
      <w:r w:rsidR="00EB7D9F">
        <w:t>D</w:t>
      </w:r>
      <w:r w:rsidR="00F9748D">
        <w:t>eer</w:t>
      </w:r>
      <w:r w:rsidR="00EB7D9F">
        <w:t xml:space="preserve"> (</w:t>
      </w:r>
      <w:r w:rsidR="00EB7D9F">
        <w:rPr>
          <w:i/>
          <w:iCs/>
        </w:rPr>
        <w:t>Odocoileus virginianus</w:t>
      </w:r>
      <w:r w:rsidR="00EB7D9F">
        <w:t>)</w:t>
      </w:r>
      <w:r w:rsidR="00F9748D">
        <w:t xml:space="preserve">,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2AC364E4" w:rsidR="00907B16" w:rsidRDefault="00E518EF" w:rsidP="00F1201D">
      <w:pPr>
        <w:spacing w:after="0" w:line="480" w:lineRule="auto"/>
        <w:ind w:firstLine="720"/>
      </w:pPr>
      <w:r>
        <w:t xml:space="preserve">While </w:t>
      </w:r>
      <w:r w:rsidR="00AB0F7A">
        <w:t xml:space="preserve">there is little debate that </w:t>
      </w:r>
      <w:r>
        <w:t>these issues generate a need for management action, t</w:t>
      </w:r>
      <w:r w:rsidR="00686A4A">
        <w:t xml:space="preserve">he question of when </w:t>
      </w:r>
      <w:r w:rsidR="00F1201D">
        <w:t>a</w:t>
      </w:r>
      <w:r w:rsidR="00686A4A">
        <w:t xml:space="preserve"> species exceed</w:t>
      </w:r>
      <w:r w:rsidR="004652DC">
        <w:t>s</w:t>
      </w:r>
      <w:r w:rsidR="00686A4A">
        <w:t xml:space="preserve"> the</w:t>
      </w:r>
      <w:r w:rsidR="00F1201D">
        <w:t>ir</w:t>
      </w:r>
      <w:r w:rsidR="00686A4A">
        <w:t xml:space="preserve"> natural range of </w:t>
      </w:r>
      <w:r w:rsidR="00F83617">
        <w:t xml:space="preserve">abundance </w:t>
      </w:r>
      <w:r w:rsidR="00AB0F7A">
        <w:t>can be difficult to ascertain</w:t>
      </w:r>
      <w:r w:rsidR="00686A4A">
        <w:t xml:space="preserve">. In the case of the </w:t>
      </w:r>
      <w:r w:rsidR="00F1201D">
        <w:t>M</w:t>
      </w:r>
      <w:r w:rsidR="00686A4A">
        <w:t xml:space="preserve">ountain </w:t>
      </w:r>
      <w:r w:rsidR="00F1201D">
        <w:t>P</w:t>
      </w:r>
      <w:r w:rsidR="00686A4A">
        <w:t xml:space="preserve">ine </w:t>
      </w:r>
      <w:r w:rsidR="00F1201D">
        <w:t>B</w:t>
      </w:r>
      <w:r w:rsidR="00686A4A">
        <w:t xml:space="preserve">eetle, numbers of the insects are on the rise throughout the Rocky Mountains due to shifting climate patterns (Gibson et al. 2008). Is this then an </w:t>
      </w:r>
      <w:r w:rsidR="00F1201D">
        <w:t>“</w:t>
      </w:r>
      <w:r w:rsidR="00686A4A">
        <w:t>unnatural</w:t>
      </w:r>
      <w:r w:rsidR="00132AE2">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w:t>
      </w:r>
      <w:r w:rsidR="00BC69AC">
        <w:t>presented in this article</w:t>
      </w:r>
      <w:r w:rsidR="00C51DBC">
        <w:t>.</w:t>
      </w:r>
      <w:r w:rsidR="00BC69AC">
        <w:t xml:space="preserve"> </w:t>
      </w:r>
      <w:r w:rsidR="00C51DBC">
        <w:t xml:space="preserve">At the Indian River in Sitka National Historical Park, recent decades have seen annual abundances of native Pink Salmon </w:t>
      </w:r>
      <w:r w:rsidR="00C51DBC">
        <w:rPr>
          <w:rFonts w:cstheme="minorHAnsi"/>
          <w:color w:val="202122"/>
          <w:shd w:val="clear" w:color="auto" w:fill="FFFFFF"/>
        </w:rPr>
        <w:t>(</w:t>
      </w:r>
      <w:r w:rsidR="00C51DBC" w:rsidRPr="00C44A0B">
        <w:rPr>
          <w:i/>
          <w:iCs/>
        </w:rPr>
        <w:t>Oncorhynchus</w:t>
      </w:r>
      <w:r w:rsidR="00C51DBC" w:rsidRPr="00EB397D">
        <w:rPr>
          <w:rFonts w:cstheme="minorHAnsi"/>
          <w:i/>
          <w:iCs/>
          <w:color w:val="202122"/>
          <w:shd w:val="clear" w:color="auto" w:fill="FFFFFF"/>
        </w:rPr>
        <w:t xml:space="preserve"> gorbuscha</w:t>
      </w:r>
      <w:r w:rsidR="00C51DBC">
        <w:rPr>
          <w:rFonts w:cstheme="minorHAnsi"/>
          <w:color w:val="202122"/>
          <w:shd w:val="clear" w:color="auto" w:fill="FFFFFF"/>
        </w:rPr>
        <w:t xml:space="preserve">, </w:t>
      </w:r>
      <w:r w:rsidR="00C51DBC" w:rsidRPr="00EB397D">
        <w:rPr>
          <w:rFonts w:cstheme="minorHAnsi"/>
          <w:color w:val="202122"/>
          <w:shd w:val="clear" w:color="auto" w:fill="FFFFFF"/>
        </w:rPr>
        <w:t>Sti’moon, cháas’</w:t>
      </w:r>
      <w:r w:rsidR="00C51DBC">
        <w:rPr>
          <w:rFonts w:cstheme="minorHAnsi"/>
          <w:color w:val="202122"/>
          <w:shd w:val="clear" w:color="auto" w:fill="FFFFFF"/>
        </w:rPr>
        <w:t>)</w:t>
      </w:r>
      <w:r w:rsidR="00C51DBC">
        <w:rPr>
          <w:rFonts w:cstheme="minorHAnsi"/>
          <w:color w:val="202122"/>
          <w:shd w:val="clear" w:color="auto" w:fill="FFFFFF"/>
        </w:rPr>
        <w:t xml:space="preserve"> increase </w:t>
      </w:r>
      <w:r w:rsidR="00C51DBC">
        <w:rPr>
          <w:rFonts w:cstheme="minorHAnsi"/>
          <w:color w:val="202122"/>
          <w:shd w:val="clear" w:color="auto" w:fill="FFFFFF"/>
        </w:rPr>
        <w:lastRenderedPageBreak/>
        <w:t>dramatically</w:t>
      </w:r>
      <w:r w:rsidR="00392B51">
        <w:rPr>
          <w:rFonts w:cstheme="minorHAnsi"/>
          <w:color w:val="202122"/>
          <w:shd w:val="clear" w:color="auto" w:fill="FFFFFF"/>
        </w:rPr>
        <w:t>, putting other resident aquatic species at risk due to the depletion of dissolved oxygen concentrations.</w:t>
      </w:r>
      <w:r w:rsidR="00C51DBC">
        <w:rPr>
          <w:rFonts w:cstheme="minorHAnsi"/>
          <w:color w:val="202122"/>
          <w:shd w:val="clear" w:color="auto" w:fill="FFFFFF"/>
        </w:rPr>
        <w:t xml:space="preserve"> </w:t>
      </w:r>
      <w:r w:rsidR="00392B51">
        <w:rPr>
          <w:rFonts w:cstheme="minorHAnsi"/>
          <w:color w:val="202122"/>
          <w:shd w:val="clear" w:color="auto" w:fill="FFFFFF"/>
        </w:rPr>
        <w:t xml:space="preserve">Some believe these highly abundant runs may be influenced by the operations of a nearby hatchery rearing and releasing pink salmon, some of which inevitably stray into Indian River and thereby supplement natural abundances. However, monitoring efforts from the </w:t>
      </w:r>
      <w:r w:rsidR="00392B51">
        <w:t>Alaska Department of Fish and Game (ADFG)</w:t>
      </w:r>
      <w:r w:rsidR="00392B51">
        <w:t xml:space="preserve"> show Pink Salmon abundance on the rise throughout southeast Alaska, meaning the conditions in the Indian River may be reflective of the current natural state. The intention of this work is to parse this question, and to determine what if any impact hatchery releases have had on Indian River Pink Salmon abundances in the context of broader regional trends. </w:t>
      </w:r>
    </w:p>
    <w:p w14:paraId="69599B5F" w14:textId="6CA0C3E2" w:rsidR="008A32FE" w:rsidRDefault="00BA3E73" w:rsidP="00966D11">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r>
        <w:t xml:space="preserve">small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r w:rsidR="0085771F">
        <w:t>n</w:t>
      </w:r>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r w:rsidR="00132AE2">
        <w:rPr>
          <w:rFonts w:cstheme="minorHAnsi"/>
          <w:color w:val="202122"/>
          <w:shd w:val="clear" w:color="auto" w:fill="FFFFFF"/>
        </w:rPr>
        <w:t xml:space="preserve">peoples </w:t>
      </w:r>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132AE2">
        <w:t xml:space="preserve"> and</w:t>
      </w:r>
      <w:r w:rsidR="008A32FE">
        <w:t xml:space="preserve"> </w:t>
      </w:r>
      <w:r w:rsidR="00971D8A">
        <w:t xml:space="preserve">Tlingit </w:t>
      </w:r>
      <w:r w:rsidR="008A32FE">
        <w:t>culture</w:t>
      </w:r>
      <w:r w:rsidR="00A7415B">
        <w:t>,</w:t>
      </w:r>
      <w:r w:rsidR="00A93FC4">
        <w:t xml:space="preserve"> </w:t>
      </w:r>
      <w:r w:rsidR="00132AE2">
        <w:t xml:space="preserve">and </w:t>
      </w:r>
      <w:r w:rsidR="00A93FC4">
        <w:t>view</w:t>
      </w:r>
      <w:r w:rsidR="008A32FE">
        <w:t xml:space="preserve"> totem poles along designated trails</w:t>
      </w:r>
      <w:r w:rsidR="00132AE2">
        <w:t xml:space="preserve"> as well as</w:t>
      </w:r>
      <w:r w:rsidR="008A32FE">
        <w:t xml:space="preserve"> active</w:t>
      </w:r>
      <w:r w:rsidR="00971D8A">
        <w:t xml:space="preserve"> traditional</w:t>
      </w:r>
      <w:r w:rsidR="008A32FE">
        <w:t xml:space="preserve"> totem carving activities.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1F9F337B" w:rsidR="006B08A1" w:rsidRDefault="00683623" w:rsidP="00160E9E">
      <w:pPr>
        <w:spacing w:after="0" w:line="480" w:lineRule="auto"/>
        <w:ind w:firstLine="720"/>
        <w:rPr>
          <w:rFonts w:cstheme="minorHAnsi"/>
          <w:color w:val="202122"/>
          <w:shd w:val="clear" w:color="auto" w:fill="FFFFFF"/>
        </w:rPr>
      </w:pPr>
      <w:r>
        <w:rPr>
          <w:rFonts w:cstheme="minorHAnsi"/>
          <w:color w:val="202122"/>
          <w:shd w:val="clear" w:color="auto" w:fill="FFFFFF"/>
        </w:rPr>
        <w:t xml:space="preserve">Since time immemorial </w:t>
      </w:r>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Pr>
          <w:rFonts w:cstheme="minorHAnsi"/>
          <w:color w:val="202122"/>
          <w:shd w:val="clear" w:color="auto" w:fill="FFFFFF"/>
        </w:rPr>
        <w:t>has been</w:t>
      </w:r>
      <w:r w:rsidR="00F0612A">
        <w:rPr>
          <w:rFonts w:cstheme="minorHAnsi"/>
          <w:color w:val="202122"/>
          <w:shd w:val="clear" w:color="auto" w:fill="FFFFFF"/>
        </w:rPr>
        <w:t xml:space="preserve"> the</w:t>
      </w:r>
      <w:r>
        <w:rPr>
          <w:rFonts w:cstheme="minorHAnsi"/>
          <w:color w:val="202122"/>
          <w:shd w:val="clear" w:color="auto" w:fill="FFFFFF"/>
        </w:rPr>
        <w:t xml:space="preserve"> </w:t>
      </w:r>
      <w:r w:rsidR="005B2D22">
        <w:rPr>
          <w:rFonts w:cstheme="minorHAnsi"/>
          <w:color w:val="202122"/>
          <w:shd w:val="clear" w:color="auto" w:fill="FFFFFF"/>
        </w:rPr>
        <w:t xml:space="preserve">location of </w:t>
      </w:r>
      <w:r>
        <w:rPr>
          <w:rFonts w:cstheme="minorHAnsi"/>
          <w:color w:val="202122"/>
          <w:shd w:val="clear" w:color="auto" w:fill="FFFFFF"/>
        </w:rPr>
        <w:t>a fishing camp and harvesting site for the Kiks.</w:t>
      </w:r>
      <w:r w:rsidR="00687549" w:rsidRPr="00687549">
        <w:rPr>
          <w:noProof/>
        </w:rPr>
        <w:t xml:space="preserve"> </w:t>
      </w:r>
      <w:r w:rsidRPr="00EF3316">
        <w:rPr>
          <w:rFonts w:cstheme="minorHAnsi"/>
          <w:color w:val="202122"/>
          <w:shd w:val="clear" w:color="auto" w:fill="FFFFFF"/>
        </w:rPr>
        <w:t>á</w:t>
      </w:r>
      <w:r>
        <w:rPr>
          <w:rFonts w:cstheme="minorHAnsi"/>
          <w:color w:val="202122"/>
          <w:shd w:val="clear" w:color="auto" w:fill="FFFFFF"/>
        </w:rPr>
        <w:t>di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35BDF995" w14:textId="78AFE5A6" w:rsidR="00687549" w:rsidRDefault="005B2D22" w:rsidP="0048393D">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w:t>
      </w:r>
      <w:r w:rsidR="00C51DBC">
        <w:rPr>
          <w:i/>
          <w:iCs/>
        </w:rPr>
        <w:t>.</w:t>
      </w:r>
      <w:r w:rsidR="00D73626" w:rsidRPr="00C44A0B">
        <w:rPr>
          <w:i/>
          <w:iCs/>
        </w:rPr>
        <w:t xml:space="preserve"> keta</w:t>
      </w:r>
      <w:r w:rsidR="00D73626">
        <w:rPr>
          <w:i/>
          <w:iCs/>
        </w:rPr>
        <w:t xml:space="preserve">, </w:t>
      </w:r>
      <w:r w:rsidR="00D73626" w:rsidRPr="00EB397D">
        <w:t>Gaynii, téel</w:t>
      </w:r>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 xml:space="preserve">and </w:t>
      </w:r>
      <w:r w:rsidR="00AA4E8E">
        <w:rPr>
          <w:rFonts w:cstheme="minorHAnsi"/>
          <w:color w:val="202122"/>
          <w:shd w:val="clear" w:color="auto" w:fill="FFFFFF"/>
        </w:rPr>
        <w:t>Pink Salmon</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xml:space="preserve">.  </w:t>
      </w:r>
      <w:r w:rsidR="00AA4E8E">
        <w:rPr>
          <w:rFonts w:cstheme="minorHAnsi"/>
          <w:color w:val="202122"/>
          <w:shd w:val="clear" w:color="auto" w:fill="FFFFFF"/>
        </w:rPr>
        <w:t>Pink Salmon</w:t>
      </w:r>
      <w:r w:rsidR="00A93FC4">
        <w:rPr>
          <w:rFonts w:cstheme="minorHAnsi"/>
          <w:color w:val="202122"/>
          <w:shd w:val="clear" w:color="auto" w:fill="FFFFFF"/>
        </w:rPr>
        <w:t>, the most 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F1201D">
        <w:rPr>
          <w:rFonts w:cstheme="minorHAnsi"/>
          <w:color w:val="202122"/>
          <w:shd w:val="clear" w:color="auto" w:fill="FFFFFF"/>
        </w:rPr>
        <w:t xml:space="preserve"> (Ruggerone et al. 2025)</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w:t>
      </w:r>
      <w:r w:rsidR="00AA4E8E">
        <w:rPr>
          <w:rFonts w:cstheme="minorHAnsi"/>
          <w:color w:val="202122"/>
          <w:shd w:val="clear" w:color="auto" w:fill="FFFFFF"/>
        </w:rPr>
        <w:t xml:space="preserve">Pink </w:t>
      </w:r>
      <w:r w:rsidR="0082349A" w:rsidRPr="00160E9E">
        <w:rPr>
          <w:rFonts w:cstheme="minorHAnsi"/>
          <w:noProof/>
          <w:color w:val="202122"/>
          <w:shd w:val="clear" w:color="auto" w:fill="FFFFFF"/>
        </w:rPr>
        <w:lastRenderedPageBreak/>
        <mc:AlternateContent>
          <mc:Choice Requires="wps">
            <w:drawing>
              <wp:anchor distT="45720" distB="45720" distL="114300" distR="114300" simplePos="0" relativeHeight="251670528" behindDoc="0" locked="0" layoutInCell="1" allowOverlap="1" wp14:anchorId="538B4031" wp14:editId="7BF93A78">
                <wp:simplePos x="0" y="0"/>
                <wp:positionH relativeFrom="margin">
                  <wp:posOffset>-25400</wp:posOffset>
                </wp:positionH>
                <wp:positionV relativeFrom="paragraph">
                  <wp:posOffset>3477895</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14545C75" w14:textId="77777777" w:rsidR="00687549" w:rsidRPr="00160E9E" w:rsidRDefault="00687549" w:rsidP="00687549">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8B4031" id="_x0000_t202" coordsize="21600,21600" o:spt="202" path="m,l,21600r21600,l21600,xe">
                <v:stroke joinstyle="miter"/>
                <v:path gradientshapeok="t" o:connecttype="rect"/>
              </v:shapetype>
              <v:shape id="Text Box 2" o:spid="_x0000_s1026" type="#_x0000_t202" style="position:absolute;margin-left:-2pt;margin-top:273.85pt;width:454.6pt;height:26.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" stroked="f">
                <v:textbox>
                  <w:txbxContent>
                    <w:p w14:paraId="14545C75" w14:textId="77777777" w:rsidR="00687549" w:rsidRPr="00160E9E" w:rsidRDefault="00687549" w:rsidP="00687549">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82349A">
        <w:rPr>
          <w:noProof/>
        </w:rPr>
        <w:drawing>
          <wp:inline distT="0" distB="0" distL="0" distR="0" wp14:anchorId="27A7D2D1" wp14:editId="028CBAF8">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AA4E8E">
        <w:rPr>
          <w:rFonts w:cstheme="minorHAnsi"/>
          <w:color w:val="202122"/>
          <w:shd w:val="clear" w:color="auto" w:fill="FFFFFF"/>
        </w:rPr>
        <w:t>Salmon</w:t>
      </w:r>
      <w:r w:rsidR="00B44449">
        <w:rPr>
          <w:rFonts w:cstheme="minorHAnsi"/>
          <w:color w:val="202122"/>
          <w:shd w:val="clear" w:color="auto" w:fill="FFFFFF"/>
        </w:rPr>
        <w:t xml:space="preserve">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w:t>
      </w:r>
      <w:r w:rsidR="00687549" w:rsidRPr="00CD14B8">
        <w:t xml:space="preserve"> </w:t>
      </w:r>
    </w:p>
    <w:p w14:paraId="3A51EB56" w14:textId="68E1B3DC" w:rsidR="0048393D" w:rsidRDefault="00683623" w:rsidP="0048393D">
      <w:pPr>
        <w:spacing w:after="0" w:line="480" w:lineRule="auto"/>
      </w:pPr>
      <w:r w:rsidRPr="00CD14B8">
        <w:t>return</w:t>
      </w:r>
      <w:r>
        <w:t>ing</w:t>
      </w:r>
      <w:r w:rsidRPr="00CD14B8">
        <w:t xml:space="preserve"> to spawn</w:t>
      </w:r>
      <w:r w:rsidR="003D4FE4">
        <w:t xml:space="preserve"> as adults</w:t>
      </w:r>
      <w:r w:rsidRPr="00CD14B8">
        <w:t xml:space="preserve"> two years later</w:t>
      </w:r>
      <w:r w:rsidR="006E516A">
        <w:t xml:space="preserve"> (Quinn 2018)</w:t>
      </w:r>
      <w:r w:rsidRPr="00CD14B8">
        <w:t xml:space="preserve">. This leads to two genetically distinct runs </w:t>
      </w:r>
      <w:r w:rsidR="006E516A">
        <w:t xml:space="preserve">occurring </w:t>
      </w:r>
      <w:r w:rsidRPr="00CD14B8">
        <w:t>in even numbered and odd numbered years</w:t>
      </w:r>
      <w:r w:rsidR="006E516A">
        <w:t>, each with its own characteristic abundance</w:t>
      </w:r>
      <w:r>
        <w:t xml:space="preserve"> (Alaska Department of Fish and Game 2024a)</w:t>
      </w:r>
      <w:r w:rsidRPr="00CD14B8">
        <w:t>.</w:t>
      </w:r>
    </w:p>
    <w:p w14:paraId="4EFABC49" w14:textId="43B3DC96" w:rsidR="007C2D58" w:rsidRDefault="00AA4E8E" w:rsidP="00966D11">
      <w:pPr>
        <w:spacing w:after="0" w:line="480" w:lineRule="auto"/>
        <w:ind w:firstLine="720"/>
      </w:pPr>
      <w:r>
        <w:t>Pink Salmon</w:t>
      </w:r>
      <w:r w:rsidR="00683623">
        <w:t xml:space="preserve"> </w:t>
      </w:r>
      <w:r w:rsidR="000E3C2B">
        <w:t xml:space="preserve">in southeast Alaska </w:t>
      </w:r>
      <w:r w:rsidR="00683623">
        <w:t>are an important food resource for predators and scavenging wildlife</w:t>
      </w:r>
      <w:r w:rsidR="000E3C2B">
        <w:t xml:space="preserve">, providing a vector for </w:t>
      </w:r>
      <w:r w:rsidR="00683623">
        <w:t xml:space="preserve">marine-derived nutrients </w:t>
      </w:r>
      <w:r w:rsidR="000E3C2B">
        <w:t>to make their way into</w:t>
      </w:r>
      <w:r w:rsidR="00683623">
        <w:t xml:space="preserve"> riparian ecosystems</w:t>
      </w:r>
      <w:r w:rsidR="00EA621E">
        <w:t xml:space="preserve"> (Brandt et al. 2024)</w:t>
      </w:r>
      <w:r w:rsidR="000E3C2B">
        <w:t>.</w:t>
      </w:r>
      <w:r w:rsidR="00683623">
        <w:t xml:space="preserve"> </w:t>
      </w:r>
      <w:r w:rsidR="00687549">
        <w:t xml:space="preserve">Historically, Indian River Pink Salmon held special importance for </w:t>
      </w:r>
      <w:r w:rsidR="00687549">
        <w:rPr>
          <w:rFonts w:cstheme="minorHAnsi"/>
          <w:color w:val="202122"/>
          <w:shd w:val="clear" w:color="auto" w:fill="FFFFFF"/>
        </w:rPr>
        <w:t>Kiks.</w:t>
      </w:r>
      <w:r w:rsidR="00687549" w:rsidRPr="00EF3316">
        <w:rPr>
          <w:rFonts w:cstheme="minorHAnsi"/>
          <w:color w:val="202122"/>
          <w:shd w:val="clear" w:color="auto" w:fill="FFFFFF"/>
        </w:rPr>
        <w:t>á</w:t>
      </w:r>
      <w:r w:rsidR="00687549">
        <w:rPr>
          <w:rFonts w:cstheme="minorHAnsi"/>
          <w:color w:val="202122"/>
          <w:shd w:val="clear" w:color="auto" w:fill="FFFFFF"/>
        </w:rPr>
        <w:t xml:space="preserve">di </w:t>
      </w:r>
      <w:r w:rsidR="00687549">
        <w:rPr>
          <w:rFonts w:cstheme="minorHAnsi"/>
          <w:color w:val="202122"/>
          <w:shd w:val="clear" w:color="auto" w:fill="FFFFFF"/>
        </w:rPr>
        <w:t xml:space="preserve">fishers, as they were the first salmon to appear each year (Thornton 1998). </w:t>
      </w:r>
      <w:r w:rsidR="00687549">
        <w:t>Today t</w:t>
      </w:r>
      <w:r w:rsidR="000E3C2B">
        <w:t xml:space="preserve">hese fish </w:t>
      </w:r>
      <w:r w:rsidR="00687549">
        <w:t>prov</w:t>
      </w:r>
      <w:r w:rsidR="000E3C2B">
        <w:t>ide</w:t>
      </w:r>
      <w:r w:rsidR="00683623">
        <w:t xml:space="preserve"> a coveted </w:t>
      </w:r>
      <w:r w:rsidR="00F23B4D">
        <w:t xml:space="preserve">viewing </w:t>
      </w:r>
      <w:r w:rsidR="00683623">
        <w:t xml:space="preserve">experience for visitors to the park who </w:t>
      </w:r>
      <w:r w:rsidR="00B44449">
        <w:t xml:space="preserve">observe </w:t>
      </w:r>
      <w:r w:rsidR="00683623">
        <w:t xml:space="preserve">the spawning </w:t>
      </w:r>
      <w:r w:rsidR="00EA621E">
        <w:t>salmon</w:t>
      </w:r>
      <w:r w:rsidR="00683623">
        <w:t xml:space="preserve"> from a footbridge that spans the river.  </w:t>
      </w:r>
      <w:r w:rsidR="00683623" w:rsidRPr="00CD14B8">
        <w:t xml:space="preserve">Although </w:t>
      </w:r>
      <w:r>
        <w:t>Pink Salmon</w:t>
      </w:r>
      <w:r w:rsidR="00683623" w:rsidRPr="00CD14B8">
        <w:t xml:space="preserve"> have always been abundant </w:t>
      </w:r>
      <w:r w:rsidR="00F23B4D">
        <w:t xml:space="preserve">in the </w:t>
      </w:r>
      <w:r w:rsidR="00683623">
        <w:t>Indian River</w:t>
      </w:r>
      <w:r w:rsidR="00683623" w:rsidRPr="00CD14B8">
        <w:t xml:space="preserve">, their numbers have increased rapidly in the last </w:t>
      </w:r>
      <w:r w:rsidR="00194C44">
        <w:t>several</w:t>
      </w:r>
      <w:r w:rsidR="00A93FC4">
        <w:t xml:space="preserve"> decades</w:t>
      </w:r>
      <w:r w:rsidR="005C67FF">
        <w:t xml:space="preserve">.  </w:t>
      </w:r>
      <w:r w:rsidR="00392B51">
        <w:t xml:space="preserve">ADFG </w:t>
      </w:r>
      <w:r w:rsidR="005C67FF">
        <w:t xml:space="preserve">peak escapement surveys (numbers of fish that have ‘escaped’ the fishery and returned to spawn in the river) </w:t>
      </w:r>
      <w:r w:rsidR="00F23B4D">
        <w:t xml:space="preserve">demonstrate </w:t>
      </w:r>
      <w:r w:rsidR="005C67FF">
        <w:t xml:space="preserve">that, since 1980, </w:t>
      </w:r>
      <w:r>
        <w:t>Pink Salmon</w:t>
      </w:r>
      <w:r w:rsidR="005C67FF">
        <w:t xml:space="preserve"> abundance has increased from several thousand to regularly exceeding 100,000 fish annually (Stopha </w:t>
      </w:r>
      <w:r w:rsidR="005C67FF">
        <w:lastRenderedPageBreak/>
        <w:t xml:space="preserve">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w:t>
      </w:r>
      <w:r>
        <w:t>Pink Salmon</w:t>
      </w:r>
      <w:r w:rsidR="008E5548">
        <w:t xml:space="preserve"> spawning, </w:t>
      </w:r>
      <w:r w:rsidR="005F4F26">
        <w:t>formerly</w:t>
      </w:r>
      <w:r w:rsidR="008E5548">
        <w:t xml:space="preserve"> limited to August and September, now regularly spans July through October. </w:t>
      </w:r>
      <w:r w:rsidR="00683623">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4B81402E" w14:textId="77777777" w:rsidR="00687549" w:rsidRDefault="007A0B9E" w:rsidP="00160E9E">
      <w:pPr>
        <w:spacing w:after="0" w:line="480" w:lineRule="auto"/>
      </w:pPr>
      <w:r>
        <w:t>s</w:t>
      </w:r>
      <w:r w:rsidR="005D6BF4">
        <w:t xml:space="preserve">almon hatcheries can also influence </w:t>
      </w:r>
      <w:r w:rsidR="00376DC6">
        <w:t xml:space="preserve">the </w:t>
      </w:r>
      <w:r w:rsidR="005D6BF4">
        <w:t xml:space="preserve">abundance of salmon </w:t>
      </w:r>
      <w:r w:rsidR="00D56BFF">
        <w:t>(</w:t>
      </w:r>
      <w:r w:rsidR="00177F5D">
        <w:t>Knudsen et al. 2021</w:t>
      </w:r>
      <w:r w:rsidR="00D56BFF">
        <w:t xml:space="preserve">).  As part of typical </w:t>
      </w:r>
    </w:p>
    <w:p w14:paraId="647D2BF8" w14:textId="72AAF0A3" w:rsidR="00687549" w:rsidRDefault="00687549" w:rsidP="00160E9E">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47633596">
                <wp:simplePos x="0" y="0"/>
                <wp:positionH relativeFrom="margin">
                  <wp:posOffset>-38735</wp:posOffset>
                </wp:positionH>
                <wp:positionV relativeFrom="paragraph">
                  <wp:posOffset>4545330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3.05pt;margin-top:357.9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" stroked="f">
                <v:textbox>
                  <w:txbxContent>
                    <w:p w14:paraId="68E87CDE" w14:textId="6225F98D" w:rsidR="00160E9E" w:rsidRPr="00160E9E" w:rsidRDefault="00160E9E" w:rsidP="00160E9E">
                      <w:pPr>
                        <w:rPr>
                          <w:i/>
                          <w:iCs/>
                        </w:rPr>
                      </w:pPr>
                      <w:r w:rsidRPr="00160E9E">
                        <w:rPr>
                          <w:i/>
                          <w:iCs/>
                        </w:rPr>
                        <w:t xml:space="preserve">Pink salmon spawning </w:t>
                      </w:r>
                      <w:r w:rsidR="00132AE2">
                        <w:rPr>
                          <w:i/>
                          <w:iCs/>
                        </w:rPr>
                        <w:t>in the</w:t>
                      </w:r>
                      <w:r w:rsidR="00132AE2" w:rsidRPr="00160E9E">
                        <w:rPr>
                          <w:i/>
                          <w:iCs/>
                        </w:rPr>
                        <w:t xml:space="preserve"> </w:t>
                      </w:r>
                      <w:r w:rsidRPr="00160E9E">
                        <w:rPr>
                          <w:i/>
                          <w:iCs/>
                        </w:rPr>
                        <w:t>Indian River</w:t>
                      </w:r>
                      <w:r>
                        <w:rPr>
                          <w:i/>
                          <w:iCs/>
                        </w:rPr>
                        <w:t>, Sitka National Historical Park</w:t>
                      </w:r>
                    </w:p>
                  </w:txbxContent>
                </v:textbox>
                <w10:wrap type="square" anchorx="margin"/>
              </v:shape>
            </w:pict>
          </mc:Fallback>
        </mc:AlternateContent>
      </w:r>
      <w:r>
        <w:rPr>
          <w:noProof/>
        </w:rPr>
        <w:drawing>
          <wp:inline distT="0" distB="0" distL="0" distR="0" wp14:anchorId="3B01B584" wp14:editId="0AE253F2">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457CDD01" w14:textId="21166199" w:rsidR="00687549" w:rsidRDefault="00D56BFF" w:rsidP="00160E9E">
      <w:pPr>
        <w:spacing w:after="0" w:line="480" w:lineRule="auto"/>
      </w:pPr>
      <w:r>
        <w:t xml:space="preserve">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t xml:space="preserve">salmon </w:t>
      </w:r>
      <w:r w:rsidR="00132AE2">
        <w:t xml:space="preserve">are </w:t>
      </w:r>
      <w:r w:rsidR="00A7415B">
        <w:t>rear</w:t>
      </w:r>
      <w:r w:rsidR="00132AE2">
        <w:t>ed</w:t>
      </w:r>
      <w:r w:rsidR="00A7415B">
        <w:t xml:space="preserve"> in</w:t>
      </w:r>
      <w:r>
        <w:t xml:space="preserve"> </w:t>
      </w:r>
      <w:r w:rsidR="00132AE2">
        <w:t xml:space="preserve">relatively low-mortality </w:t>
      </w:r>
      <w:r>
        <w:t xml:space="preserve">raceways and net pens </w:t>
      </w:r>
      <w:r w:rsidR="005F4F26">
        <w:t>before they are</w:t>
      </w:r>
      <w:r>
        <w:t xml:space="preserve"> released </w:t>
      </w:r>
      <w:r w:rsidR="00640928">
        <w:t xml:space="preserve">into the ocean </w:t>
      </w:r>
      <w:r w:rsidR="005F4F26">
        <w:t>to feed, grow, and later return</w:t>
      </w:r>
      <w:r>
        <w:t>. The hatchery utilizes the natural ho</w:t>
      </w:r>
      <w:r w:rsidR="00907AD0">
        <w:t>m</w:t>
      </w:r>
      <w:r>
        <w:t xml:space="preserve">ing ability of salmon </w:t>
      </w:r>
      <w:r w:rsidR="00376DC6">
        <w:t xml:space="preserve">that </w:t>
      </w:r>
    </w:p>
    <w:p w14:paraId="1AEEBB1D" w14:textId="6352D2EA" w:rsidR="001F5885" w:rsidRDefault="001F5885" w:rsidP="00160E9E">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4384" behindDoc="0" locked="0" layoutInCell="1" allowOverlap="1" wp14:anchorId="7F3D9AB0" wp14:editId="094CF11D">
                <wp:simplePos x="0" y="0"/>
                <wp:positionH relativeFrom="margin">
                  <wp:align>left</wp:align>
                </wp:positionH>
                <wp:positionV relativeFrom="paragraph">
                  <wp:posOffset>3873500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30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" stroked="f">
                <v:textbox>
                  <w:txbxContent>
                    <w:p w14:paraId="3F995289" w14:textId="3F60FCC2" w:rsidR="00160E9E" w:rsidRDefault="00160E9E" w:rsidP="00160E9E">
                      <w:pPr>
                        <w:spacing w:after="0"/>
                        <w:rPr>
                          <w:i/>
                          <w:iCs/>
                        </w:rPr>
                      </w:pPr>
                      <w:r w:rsidRPr="00160E9E">
                        <w:rPr>
                          <w:i/>
                          <w:iCs/>
                        </w:rPr>
                        <w:t xml:space="preserve">Pink salmon </w:t>
                      </w:r>
                      <w:r>
                        <w:rPr>
                          <w:i/>
                          <w:iCs/>
                        </w:rPr>
                        <w:t>population abundance at 35 streams in southeast Alaska</w:t>
                      </w:r>
                      <w:r w:rsidR="0082349A">
                        <w:rPr>
                          <w:i/>
                          <w:iCs/>
                        </w:rPr>
                        <w:t xml:space="preserve"> (even year runs)</w:t>
                      </w:r>
                      <w:r w:rsidR="002357F9">
                        <w:rPr>
                          <w:i/>
                          <w:iCs/>
                        </w:rPr>
                        <w:t>, Indian River highlighted</w:t>
                      </w:r>
                      <w:r>
                        <w:rPr>
                          <w:i/>
                          <w:iCs/>
                        </w:rPr>
                        <w:t xml:space="preserve">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Pr>
          <w:noProof/>
        </w:rPr>
        <w:drawing>
          <wp:inline distT="0" distB="0" distL="0" distR="0" wp14:anchorId="39D0C00D" wp14:editId="3A29F3E5">
            <wp:extent cx="5943600" cy="3704970"/>
            <wp:effectExtent l="0" t="0" r="0" b="0"/>
            <wp:docPr id="309111363" name="Picture 6"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1363" name="Picture 6" descr="A graph showing a graph of a graph&#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04970"/>
                    </a:xfrm>
                    <a:prstGeom prst="rect">
                      <a:avLst/>
                    </a:prstGeom>
                    <a:noFill/>
                    <a:ln>
                      <a:noFill/>
                    </a:ln>
                  </pic:spPr>
                </pic:pic>
              </a:graphicData>
            </a:graphic>
          </wp:inline>
        </w:drawing>
      </w:r>
    </w:p>
    <w:p w14:paraId="6DFEBCD9" w14:textId="30CDD435" w:rsidR="00160E9E" w:rsidRDefault="00D56BFF" w:rsidP="00160E9E">
      <w:pPr>
        <w:spacing w:after="0" w:line="480" w:lineRule="auto"/>
      </w:pPr>
      <w:r>
        <w:t xml:space="preserve">imprint on the </w:t>
      </w:r>
      <w:r w:rsidR="005D6BF4">
        <w:t>chemical</w:t>
      </w:r>
      <w:r>
        <w:t xml:space="preserve"> cues in the water </w:t>
      </w:r>
      <w:r w:rsidR="005D6BF4">
        <w:t xml:space="preserve">in which they are reared </w:t>
      </w:r>
      <w:r>
        <w:t xml:space="preserve">to return to the hatchery </w:t>
      </w:r>
      <w:r w:rsidR="008F78BF">
        <w:t>as adults</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48393D" w:rsidRPr="0048393D">
        <w:rPr>
          <w:noProof/>
        </w:rPr>
        <w:t xml:space="preserve"> </w:t>
      </w:r>
      <w:r w:rsidR="00EE11AE">
        <w:t xml:space="preserve">  </w:t>
      </w:r>
    </w:p>
    <w:p w14:paraId="34EFE414" w14:textId="0AE8022E" w:rsidR="0086225C" w:rsidRDefault="00A212A9" w:rsidP="000C63A5">
      <w:pPr>
        <w:spacing w:after="0" w:line="480" w:lineRule="auto"/>
        <w:ind w:firstLine="720"/>
      </w:pPr>
      <w:r>
        <w:lastRenderedPageBreak/>
        <w:t>At</w:t>
      </w:r>
      <w:r w:rsidR="00903E11">
        <w:t xml:space="preserve"> </w:t>
      </w:r>
      <w:r>
        <w:t>Sitka National Historical Park</w:t>
      </w:r>
      <w:r w:rsidR="00903E11">
        <w:t xml:space="preserve">, the possibility of hatchery </w:t>
      </w:r>
      <w:r w:rsidR="00AA4E8E">
        <w:t>Pink Salmon</w:t>
      </w:r>
      <w:r w:rsidR="00903E11">
        <w:t xml:space="preserve">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the rate of 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 The hatchery has been in operation since 19</w:t>
      </w:r>
      <w:r w:rsidR="00853A4C">
        <w:t>75</w:t>
      </w:r>
      <w:r w:rsidR="00AE54AC">
        <w:t xml:space="preserve">. Coincidentally or not, hatchery operations began shortly before initial increases in </w:t>
      </w:r>
      <w:r w:rsidR="00AA4E8E">
        <w:t>Pink Salmon</w:t>
      </w:r>
      <w:r w:rsidR="00AE54AC">
        <w:t xml:space="preserve"> abundances observed in the 1980s. The hatchery initially was permitted to rear and release 1 million </w:t>
      </w:r>
    </w:p>
    <w:p w14:paraId="4AC4D473" w14:textId="359AD8C8" w:rsidR="0086225C" w:rsidRDefault="0086225C" w:rsidP="0086225C">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A4E8E">
        <w:t>Pink Salmon</w:t>
      </w:r>
      <w:r w:rsidR="00AE54AC">
        <w:t xml:space="preserve"> annually, a number that was increased to </w:t>
      </w:r>
      <w:r w:rsidR="003C2A91">
        <w:t>3 million</w:t>
      </w:r>
      <w:r w:rsidR="00AE54AC">
        <w:t xml:space="preserve"> in 2010</w:t>
      </w:r>
      <w:r w:rsidR="006A3C39">
        <w:t>.</w:t>
      </w:r>
      <w:r w:rsidR="003C2A91">
        <w:t xml:space="preserve"> </w:t>
      </w:r>
      <w:r w:rsidR="006A3C39">
        <w:t xml:space="preserve">The hatchery utilizes </w:t>
      </w:r>
    </w:p>
    <w:p w14:paraId="32089118" w14:textId="5777EE26" w:rsidR="00D56BFF" w:rsidRDefault="006A3C39" w:rsidP="0086225C">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w:t>
      </w:r>
      <w:r w:rsidR="00F4294B">
        <w:lastRenderedPageBreak/>
        <w:t xml:space="preserve">the </w:t>
      </w:r>
      <w:r w:rsidR="003C2A91">
        <w:t xml:space="preserve">Indian River. </w:t>
      </w:r>
      <w:r w:rsidR="000C63A5">
        <w:t xml:space="preserve">Some portion of returning adults are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(Stopha 2015)</w:t>
      </w:r>
      <w:r w:rsidR="000C63A5" w:rsidRPr="000C63A5">
        <w:t>.</w:t>
      </w:r>
      <w:r w:rsidR="000C63A5">
        <w:t xml:space="preserve"> </w:t>
      </w:r>
    </w:p>
    <w:p w14:paraId="67160F85" w14:textId="01A747F3" w:rsidR="001F5885" w:rsidRDefault="001F5885" w:rsidP="0086225C">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7AF4708E">
                <wp:simplePos x="0" y="0"/>
                <wp:positionH relativeFrom="margin">
                  <wp:align>left</wp:align>
                </wp:positionH>
                <wp:positionV relativeFrom="paragraph">
                  <wp:posOffset>5858510</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margin-left:0;margin-top:461.3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&#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Pr>
          <w:noProof/>
        </w:rPr>
        <w:drawing>
          <wp:inline distT="0" distB="0" distL="0" distR="0" wp14:anchorId="6C527A9E" wp14:editId="3337018D">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4454ECE4" w14:textId="6669BDE8" w:rsidR="00743C6D" w:rsidRDefault="004521BD" w:rsidP="001F5885">
      <w:pPr>
        <w:spacing w:after="0" w:line="480" w:lineRule="auto"/>
        <w:ind w:firstLine="720"/>
      </w:pPr>
      <w:r>
        <w:lastRenderedPageBreak/>
        <w:t>Fisheries m</w:t>
      </w:r>
      <w:r w:rsidR="00EE11AE">
        <w:t>anagers</w:t>
      </w:r>
      <w:r>
        <w:t xml:space="preserve"> and biologists</w:t>
      </w:r>
      <w:r w:rsidR="00EE11AE">
        <w:t xml:space="preserve"> </w:t>
      </w:r>
      <w:r>
        <w:t xml:space="preserve">are able to </w:t>
      </w:r>
      <w:r w:rsidR="00EE11AE">
        <w:t xml:space="preserve">identify </w:t>
      </w:r>
      <w:r w:rsidR="005243E7">
        <w:t>hatchery-</w:t>
      </w:r>
      <w:r>
        <w:t>produced salmon</w:t>
      </w:r>
      <w:r w:rsidR="00EE11AE">
        <w:t xml:space="preserve"> </w:t>
      </w:r>
      <w:r w:rsidR="003C64A6">
        <w:t>through</w:t>
      </w:r>
      <w:r w:rsidR="00EE11AE">
        <w:t xml:space="preserve"> otolith marking</w:t>
      </w:r>
      <w:r w:rsidR="00EC1304">
        <w:t>,</w:t>
      </w:r>
      <w:r>
        <w:t xml:space="preserve"> a process </w:t>
      </w:r>
      <w:r w:rsidR="00EE11AE">
        <w:t xml:space="preserve">in which small carbonate bodies located in the inner </w:t>
      </w:r>
      <w:r w:rsidR="003C64A6">
        <w:t>“</w:t>
      </w:r>
      <w:r w:rsidR="00EE11AE">
        <w:t>ears</w:t>
      </w:r>
      <w:r w:rsidR="003C64A6">
        <w:t>”</w:t>
      </w:r>
      <w:r w:rsidR="00EE11AE">
        <w:t xml:space="preserve"> of fish are marked with a distinct pattern produced during incubation</w:t>
      </w:r>
      <w:r w:rsidR="00EC1304">
        <w:t xml:space="preserve">. </w:t>
      </w:r>
      <w:r w:rsidR="00C82C40">
        <w:t>To produce these markings h</w:t>
      </w:r>
      <w:r w:rsidR="003C64A6">
        <w:t xml:space="preserve">atchery </w:t>
      </w:r>
      <w:r w:rsidR="00C82C40">
        <w:t xml:space="preserve">technicians expose </w:t>
      </w:r>
      <w:r w:rsidR="00EE11AE">
        <w:t>salmon eggs to carefully controlled regime</w:t>
      </w:r>
      <w:r w:rsidR="00C82C40">
        <w:t>s</w:t>
      </w:r>
      <w:r w:rsidR="00EE11AE">
        <w:t xml:space="preserve"> of dry periods and periods submerged in water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are of hatchery or wild origin.</w:t>
      </w:r>
      <w:r w:rsidR="000C63A5">
        <w:t xml:space="preserve"> </w:t>
      </w:r>
      <w:r>
        <w:t xml:space="preserve">Not surprisingly, surveying efforts in Indian River have at times noted high numbers of stray </w:t>
      </w:r>
      <w:r w:rsidR="00AA4E8E">
        <w:t>Pink Salmon</w:t>
      </w:r>
      <w:r>
        <w:t xml:space="preserve"> from the hatchery,</w:t>
      </w:r>
      <w:r w:rsidR="00974240">
        <w:t xml:space="preserve"> however these rates vary depending on year and sampling period. For example, in 2015 hatchery strays made </w:t>
      </w:r>
      <w:r>
        <w:t xml:space="preserve">up </w:t>
      </w:r>
      <w:r w:rsidR="00974240">
        <w:t xml:space="preserve">approximately 33% of </w:t>
      </w:r>
      <w:r>
        <w:t xml:space="preserve">all individuals </w:t>
      </w:r>
      <w:r w:rsidR="00974240">
        <w:t xml:space="preserve">Pink Salmon </w:t>
      </w:r>
      <w:r>
        <w:t>sampled</w:t>
      </w:r>
      <w:r w:rsidR="00974240">
        <w:t>, while i</w:t>
      </w:r>
      <w:r>
        <w:t xml:space="preserve">n </w:t>
      </w:r>
      <w:r w:rsidR="00974240">
        <w:t xml:space="preserve">2011 hatchery strays represented less than 5%. </w:t>
      </w:r>
      <w:r>
        <w:t xml:space="preserve">(Gende and Carter 2015). Likewise, sampling of fish returning to the hatchery has recorded large percentages of </w:t>
      </w:r>
      <w:r w:rsidR="007F5EB6">
        <w:t>wild-</w:t>
      </w:r>
      <w:r>
        <w:t>born fish, and while these wild fish with no otolith marks cannot be said to have conclusively originated in the Indian River the proximity and linkages between the two sites makes this the most likely scenario.</w:t>
      </w:r>
    </w:p>
    <w:p w14:paraId="6DE159B2" w14:textId="2B976572"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7F5EB6">
        <w:t xml:space="preserve">distinct genetic lineage </w:t>
      </w:r>
      <w:r>
        <w:t xml:space="preserve">of salmon that are adapted to the conditions of the Indian River. Instead, the concern is that the abundance of </w:t>
      </w:r>
      <w:r w:rsidR="00AA4E8E">
        <w:t>Pink Salmon</w:t>
      </w:r>
      <w:r>
        <w:t xml:space="preserve">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w:t>
      </w:r>
      <w:r w:rsidR="00BE16DC">
        <w:t xml:space="preserve"> both</w:t>
      </w:r>
      <w:r w:rsidR="008129A7">
        <w:t xml:space="preserve"> through the direct consumption of </w:t>
      </w:r>
      <w:r w:rsidR="003C64A6">
        <w:t xml:space="preserve">oxygen </w:t>
      </w:r>
      <w:r w:rsidR="008129A7">
        <w:t>while alive and through the</w:t>
      </w:r>
      <w:r w:rsidR="003C64A6">
        <w:t xml:space="preserve"> respiration of </w:t>
      </w:r>
      <w:r w:rsidR="008129A7">
        <w:t>decomposi</w:t>
      </w:r>
      <w:r w:rsidR="003C64A6">
        <w:t>ng microbes</w:t>
      </w:r>
      <w:r w:rsidR="008129A7">
        <w:t xml:space="preserve"> following </w:t>
      </w:r>
      <w:r w:rsidR="003C64A6">
        <w:t xml:space="preserve">their </w:t>
      </w:r>
      <w:r w:rsidR="008129A7">
        <w:t xml:space="preserve">death (Sergeant et al. 2023). High </w:t>
      </w:r>
      <w:r w:rsidR="003C64A6">
        <w:t xml:space="preserve">salmon </w:t>
      </w:r>
      <w:r w:rsidR="008129A7">
        <w:t xml:space="preserve">abundances occurring during periods of low river flows </w:t>
      </w:r>
      <w:r w:rsidR="00C03CB3">
        <w:t>can reduce</w:t>
      </w:r>
      <w:r w:rsidR="008129A7">
        <w:t xml:space="preserve"> dissolved oxygen concentrations</w:t>
      </w:r>
      <w:r w:rsidR="009012B2">
        <w:t xml:space="preserve"> </w:t>
      </w:r>
      <w:r w:rsidR="008129A7">
        <w:t>to levels below what is needed for resident fish</w:t>
      </w:r>
      <w:r w:rsidR="002357F9">
        <w:t xml:space="preserve"> and other aquatic life</w:t>
      </w:r>
      <w:r w:rsidR="008129A7">
        <w:t xml:space="preserve"> to survive</w:t>
      </w:r>
      <w:r w:rsidR="00ED6DD2">
        <w:t>, especially if these low flows coincide with warm temperatures</w:t>
      </w:r>
      <w:r w:rsidR="002357F9">
        <w:t xml:space="preserve"> (Sergeant et al. 2017)</w:t>
      </w:r>
      <w:r w:rsidR="008129A7">
        <w:t>. In stream systems free of hatchery influence, there are natural regulators</w:t>
      </w:r>
      <w:r w:rsidR="009012B2">
        <w:t xml:space="preserve"> (density-dependence)</w:t>
      </w:r>
      <w:r w:rsidR="008129A7">
        <w:t xml:space="preserve"> </w:t>
      </w:r>
      <w:r w:rsidR="008129A7">
        <w:lastRenderedPageBreak/>
        <w:t>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DE1C87">
        <w:t xml:space="preserve">Hypoxia events are also not limited to stream systems in which natural abundances are supplemented by hatchery strays. </w:t>
      </w:r>
      <w:r w:rsidR="009012B2">
        <w:t>I</w:t>
      </w:r>
      <w:r w:rsidR="008129A7">
        <w:t xml:space="preserve">n </w:t>
      </w:r>
      <w:r w:rsidR="00DE1C87">
        <w:t xml:space="preserve">such an </w:t>
      </w:r>
      <w:r w:rsidR="008129A7">
        <w:t>instance</w:t>
      </w:r>
      <w:r w:rsidR="009012B2">
        <w:t>,</w:t>
      </w:r>
      <w:r w:rsidR="008129A7">
        <w:t xml:space="preserve"> females </w:t>
      </w:r>
      <w:r w:rsidR="00DE1C87">
        <w:t xml:space="preserve">may </w:t>
      </w:r>
      <w:r w:rsidR="008129A7">
        <w:t>die before spawning</w:t>
      </w:r>
      <w:r w:rsidR="00ED6DD2">
        <w:t xml:space="preserve"> </w:t>
      </w:r>
      <w:r w:rsidR="00DE1C87">
        <w:t xml:space="preserve">due to lowered </w:t>
      </w:r>
      <w:r w:rsidR="00ED6DD2">
        <w:t>oxygen levels</w:t>
      </w:r>
      <w:r w:rsidR="00DE1C87">
        <w:t xml:space="preserve"> (Tillotson and Quinn 2017)</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8EDCCD0"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 xml:space="preserve">abundance of </w:t>
      </w:r>
      <w:r w:rsidR="00AA4E8E">
        <w:t>Pink Salmon</w:t>
      </w:r>
      <w:r>
        <w:t xml:space="preserve"> observed in recent decades at Indian River, it is also possible that the relatively low numbers of spawning </w:t>
      </w:r>
      <w:r w:rsidR="00AA4E8E">
        <w:t>Pink Salmon</w:t>
      </w:r>
      <w:r>
        <w:t xml:space="preserve">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Park </w:t>
      </w:r>
      <w:r w:rsidR="003C64A6">
        <w:t>S</w:t>
      </w:r>
      <w:r>
        <w:t xml:space="preserve">ervice officials at the time believed that the removal of gravel contributed to several severe floods between 1940 and 1960 (Antonson and Hanable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 xml:space="preserve">di </w:t>
      </w:r>
      <w:r w:rsidR="000E207B">
        <w:t>E</w:t>
      </w:r>
      <w:r>
        <w:t xml:space="preserve">lders have recalled that, </w:t>
      </w:r>
      <w:r w:rsidR="003573E5">
        <w:t>before</w:t>
      </w:r>
      <w:r>
        <w:t xml:space="preserve"> these dredging operations, the </w:t>
      </w:r>
      <w:r w:rsidR="00AA4E8E">
        <w:t>Pink Salmon</w:t>
      </w:r>
      <w:r>
        <w:t xml:space="preserve"> runs at Indian River were so numerous that “it seemed like you should just </w:t>
      </w:r>
      <w:r>
        <w:lastRenderedPageBreak/>
        <w:t>be able to walk across the river on the humpies [</w:t>
      </w:r>
      <w:r w:rsidR="00AA4E8E">
        <w:t>Pink Salmon</w:t>
      </w:r>
      <w:r>
        <w:t xml:space="preserve">]” (Thornton 1998).  It is altogether possible that high </w:t>
      </w:r>
      <w:r w:rsidR="00AA4E8E">
        <w:t>Pink Salmon</w:t>
      </w:r>
      <w:r>
        <w:t xml:space="preserve"> abundances observed in recent years are not an exception but a return to historic levels.</w:t>
      </w:r>
    </w:p>
    <w:p w14:paraId="3CC37536" w14:textId="0C471B8B" w:rsidR="001C5785" w:rsidRDefault="00A75CB4" w:rsidP="005740FA">
      <w:pPr>
        <w:spacing w:after="0" w:line="480" w:lineRule="auto"/>
        <w:ind w:firstLine="720"/>
        <w:rPr>
          <w:ins w:id="1" w:author="Chris Sergeant" w:date="2025-05-28T11:43:00Z" w16du:dateUtc="2025-05-28T18:43:00Z"/>
        </w:rPr>
      </w:pPr>
      <w:r>
        <w:t xml:space="preserve">With all this in mind, how might park </w:t>
      </w:r>
      <w:r w:rsidR="003748D3">
        <w:t xml:space="preserve">managers </w:t>
      </w:r>
      <w:r>
        <w:t xml:space="preserve">determine whether the abundances of </w:t>
      </w:r>
      <w:r w:rsidR="00AA4E8E">
        <w:t>Pink Salmon</w:t>
      </w:r>
      <w:r>
        <w:t xml:space="preserve"> observed in recent years at Indian River are within some natural range of variation? Building a baseline picture of </w:t>
      </w:r>
      <w:r w:rsidR="00AA4E8E">
        <w:t>Pink Salmon</w:t>
      </w:r>
      <w:r>
        <w:t xml:space="preserve"> </w:t>
      </w:r>
      <w:r w:rsidR="008C4650">
        <w:t xml:space="preserve">abundance </w:t>
      </w:r>
      <w:r>
        <w:t xml:space="preserve">in the wider region </w:t>
      </w:r>
      <w:r w:rsidR="008C4650">
        <w:t>c</w:t>
      </w:r>
      <w:r>
        <w:t xml:space="preserve">ould provide a useful basis of comparison. ADFG has monitored </w:t>
      </w:r>
      <w:r w:rsidR="00AA4E8E">
        <w:t>Pink Salmon</w:t>
      </w:r>
      <w:r>
        <w:t xml:space="preserve">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w:t>
      </w:r>
      <w:r w:rsidR="00AA4E8E">
        <w:t>Pink Salmon</w:t>
      </w:r>
      <w:r>
        <w:t xml:space="preserve"> index streams throughout </w:t>
      </w:r>
      <w:r w:rsidR="00C5517B">
        <w:t>southeastern</w:t>
      </w:r>
      <w:r>
        <w:t xml:space="preserve"> Alaska via </w:t>
      </w:r>
      <w:r w:rsidR="003748D3">
        <w:t>fixed-wing</w:t>
      </w:r>
      <w:r>
        <w:t xml:space="preserve"> aircraft, with a randomly selected subset of those streams surveyed subject to foot counts for validation (A. Dupuis, personal communication, August 19, 2024). Of these 714 index streams, ADFG places 35 within the “Northern Southeast – Outside” subregion</w:t>
      </w:r>
      <w:r w:rsidR="00C5517B">
        <w:t xml:space="preserve"> - the ocean-facing coasts of Chic</w:t>
      </w:r>
      <w:r w:rsidR="001C5785">
        <w:t>h</w:t>
      </w:r>
      <w:r w:rsidR="00C5517B">
        <w:t xml:space="preserve">agof </w:t>
      </w:r>
      <w:r w:rsidR="000E207B">
        <w:t xml:space="preserve">and Baranof </w:t>
      </w:r>
      <w:r w:rsidR="00C5517B">
        <w:t>islands</w:t>
      </w:r>
      <w:r w:rsidR="000E207B">
        <w:t xml:space="preserve"> (where Sitka is located)</w:t>
      </w:r>
      <w:r w:rsidR="00C5517B">
        <w:t>, as well as a few smaller islands in the vicinity</w:t>
      </w:r>
      <w:r>
        <w:t xml:space="preserve">. </w:t>
      </w:r>
    </w:p>
    <w:p w14:paraId="4265FCA9" w14:textId="08ABE91B" w:rsidR="00F725D2" w:rsidRDefault="00C07877" w:rsidP="005740FA">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 xml:space="preserve">Indian River </w:t>
      </w:r>
      <w:r w:rsidR="00AA4E8E">
        <w:t>Pink Salmon</w:t>
      </w:r>
      <w:r>
        <w:t xml:space="preserve">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w:t>
      </w:r>
      <w:r w:rsidR="00AA4E8E">
        <w:t>Pink Salmon</w:t>
      </w:r>
      <w:r w:rsidR="00FC5FE0">
        <w:t xml:space="preserve"> </w:t>
      </w:r>
      <w:r w:rsidR="00BE16DC">
        <w:t>in the</w:t>
      </w:r>
      <w:r w:rsidR="00FC5FE0">
        <w:t xml:space="preserve"> Indian River and to compare those estimates to </w:t>
      </w:r>
      <w:r w:rsidR="00AA4E8E">
        <w:t>Pink Salmon</w:t>
      </w:r>
      <w:r w:rsidR="00FC5FE0">
        <w:t xml:space="preserve"> abundance in neighboring streams.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w:t>
      </w:r>
      <w:r w:rsidR="00DE1C87">
        <w:t xml:space="preserve">if any </w:t>
      </w:r>
      <w:r w:rsidR="00D85CDC">
        <w:t>measurable impact hatchery releases have on abundance</w:t>
      </w:r>
      <w:r w:rsidR="005740FA">
        <w:t>s</w:t>
      </w:r>
      <w:r w:rsidR="00D85CDC">
        <w:t xml:space="preserve"> of spawning </w:t>
      </w:r>
      <w:r w:rsidR="00AA4E8E">
        <w:t>Pink Salmon</w:t>
      </w:r>
      <w:r w:rsidR="00D85CDC">
        <w:t xml:space="preserve"> entering the stream each year. </w:t>
      </w:r>
    </w:p>
    <w:p w14:paraId="3957CCB2" w14:textId="5C9FCBB6"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w:t>
      </w:r>
      <w:r w:rsidR="00BE5897">
        <w:lastRenderedPageBreak/>
        <w:t xml:space="preserve">may drive the proliferation of </w:t>
      </w:r>
      <w:r w:rsidR="00AA4E8E">
        <w:t>native</w:t>
      </w:r>
      <w:r w:rsidR="00BE5897">
        <w:t xml:space="preserve"> species</w:t>
      </w:r>
      <w:r w:rsidR="008C4650">
        <w:t xml:space="preserve"> within a national park</w:t>
      </w:r>
      <w:r w:rsidR="00BE5897">
        <w:t xml:space="preserve">. </w:t>
      </w:r>
      <w:r w:rsidR="00AA4E8E">
        <w:t>Pink Salmon</w:t>
      </w:r>
      <w:r>
        <w:t xml:space="preserve"> have returned to Indian River in large numbers every summer since time immemorial, but whether the density of spawning salmon observed recently is exceptional requires understanding both the general behavior of </w:t>
      </w:r>
      <w:r w:rsidR="00AA4E8E">
        <w:t>Pink Salmon</w:t>
      </w:r>
      <w:r>
        <w:t xml:space="preserve">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 xml:space="preserve">regarding the </w:t>
      </w:r>
      <w:r w:rsidR="00AA4E8E">
        <w:t>Pink Salmon</w:t>
      </w:r>
      <w:r w:rsidR="008C4650">
        <w:t xml:space="preserve"> population in the Indi</w:t>
      </w:r>
      <w:r w:rsidR="00C93138">
        <w:t>an</w:t>
      </w:r>
      <w:r w:rsidR="008C4650">
        <w:t xml:space="preserve">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6932E8E" w14:textId="2F7BAEB5" w:rsidR="00EA621E" w:rsidRPr="00434B90" w:rsidRDefault="00EA621E" w:rsidP="00303339">
      <w:pPr>
        <w:spacing w:after="0" w:line="480" w:lineRule="auto"/>
        <w:ind w:left="720" w:hanging="720"/>
      </w:pPr>
      <w:r>
        <w:t xml:space="preserve">Brandt, J. E., J. S. Wesner, G. T. Ruggerone, T. D. Jardine, C. A. Eagles-Smith, G. E. Ruso, C. A. Stricker, K. A. Voss, and D. M. Walters. 2024. Continental-scale nutrient and contaminant delivery by Pacific salmon. </w:t>
      </w:r>
      <w:r>
        <w:rPr>
          <w:i/>
          <w:iCs/>
        </w:rPr>
        <w:t>Nature</w:t>
      </w:r>
      <w:r w:rsidR="00434B90">
        <w:rPr>
          <w:i/>
          <w:iCs/>
        </w:rPr>
        <w:t xml:space="preserve"> </w:t>
      </w:r>
      <w:r w:rsidR="00434B90">
        <w:t>634:875-882.</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Five-Needle Pines: Current Trends and Challenges.</w:t>
      </w:r>
      <w:r>
        <w:t xml:space="preserve"> USDA Forest Service – Forest Health Protection, 40 pp.</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93D70C4"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6</w:t>
      </w:r>
      <w:r w:rsidR="006E516A">
        <w:t>pp</w:t>
      </w:r>
      <w:r>
        <w:t>.</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2E272D89" w14:textId="10788A40" w:rsidR="00F1201D" w:rsidRPr="006E516A" w:rsidRDefault="00F1201D" w:rsidP="00303339">
      <w:pPr>
        <w:spacing w:after="0" w:line="480" w:lineRule="auto"/>
        <w:ind w:left="720" w:hanging="720"/>
      </w:pPr>
      <w:r>
        <w:t xml:space="preserve">Ruggerone, G. T., L. Lowe, K. Binkley, </w:t>
      </w:r>
      <w:r w:rsidR="00EA621E">
        <w:t xml:space="preserve">and </w:t>
      </w:r>
      <w:r>
        <w:t>A. McDonnell</w:t>
      </w:r>
      <w:r w:rsidR="006E516A">
        <w:t xml:space="preserve">. 2025. Long-term biennial patterns in Puget Sound Chinook salmon and Southern Resident killer whales: the role of pink salmon and implications for ecosystem management. </w:t>
      </w:r>
      <w:r w:rsidR="006E516A">
        <w:rPr>
          <w:i/>
          <w:iCs/>
        </w:rPr>
        <w:t>Canadian Journal of Fisheries and Aquatic Sciences</w:t>
      </w:r>
      <w:r w:rsidR="006E516A">
        <w:t xml:space="preserve"> 82: 16pp.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lastRenderedPageBreak/>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0E3C2B"/>
    <w:rsid w:val="00112024"/>
    <w:rsid w:val="00120383"/>
    <w:rsid w:val="00132AE2"/>
    <w:rsid w:val="00137A05"/>
    <w:rsid w:val="00141117"/>
    <w:rsid w:val="00151047"/>
    <w:rsid w:val="00155AB4"/>
    <w:rsid w:val="00160E9E"/>
    <w:rsid w:val="00177F5D"/>
    <w:rsid w:val="00184D67"/>
    <w:rsid w:val="00185DEC"/>
    <w:rsid w:val="00193F4C"/>
    <w:rsid w:val="00194C44"/>
    <w:rsid w:val="001A48B7"/>
    <w:rsid w:val="001B1E6B"/>
    <w:rsid w:val="001C5228"/>
    <w:rsid w:val="001C5785"/>
    <w:rsid w:val="001C65E7"/>
    <w:rsid w:val="001D30ED"/>
    <w:rsid w:val="001F5885"/>
    <w:rsid w:val="00200A2A"/>
    <w:rsid w:val="00200CF4"/>
    <w:rsid w:val="0021221A"/>
    <w:rsid w:val="00225863"/>
    <w:rsid w:val="0023159F"/>
    <w:rsid w:val="002357F9"/>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4E34"/>
    <w:rsid w:val="0034520A"/>
    <w:rsid w:val="003573E5"/>
    <w:rsid w:val="003748D3"/>
    <w:rsid w:val="00376DC6"/>
    <w:rsid w:val="00387CA0"/>
    <w:rsid w:val="00392B51"/>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4B90"/>
    <w:rsid w:val="004350D4"/>
    <w:rsid w:val="004353FF"/>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87549"/>
    <w:rsid w:val="00696749"/>
    <w:rsid w:val="006A3C39"/>
    <w:rsid w:val="006A4B2F"/>
    <w:rsid w:val="006A66F4"/>
    <w:rsid w:val="006B08A1"/>
    <w:rsid w:val="006B67AF"/>
    <w:rsid w:val="006C6297"/>
    <w:rsid w:val="006D0406"/>
    <w:rsid w:val="006D311A"/>
    <w:rsid w:val="006E516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5EB6"/>
    <w:rsid w:val="007F7EBD"/>
    <w:rsid w:val="008068AE"/>
    <w:rsid w:val="008129A7"/>
    <w:rsid w:val="00813940"/>
    <w:rsid w:val="0082349A"/>
    <w:rsid w:val="00847B01"/>
    <w:rsid w:val="00853A4C"/>
    <w:rsid w:val="0085771F"/>
    <w:rsid w:val="0086068A"/>
    <w:rsid w:val="0086225C"/>
    <w:rsid w:val="00871C8E"/>
    <w:rsid w:val="00877E0A"/>
    <w:rsid w:val="008820F0"/>
    <w:rsid w:val="008870EA"/>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74240"/>
    <w:rsid w:val="00991C6B"/>
    <w:rsid w:val="009B19FD"/>
    <w:rsid w:val="009B2798"/>
    <w:rsid w:val="009B5D60"/>
    <w:rsid w:val="00A212A9"/>
    <w:rsid w:val="00A3538F"/>
    <w:rsid w:val="00A37CFD"/>
    <w:rsid w:val="00A478AB"/>
    <w:rsid w:val="00A71968"/>
    <w:rsid w:val="00A71AC7"/>
    <w:rsid w:val="00A7415B"/>
    <w:rsid w:val="00A75CB4"/>
    <w:rsid w:val="00A93FC4"/>
    <w:rsid w:val="00A9712C"/>
    <w:rsid w:val="00AA2C49"/>
    <w:rsid w:val="00AA4E8E"/>
    <w:rsid w:val="00AB0F7A"/>
    <w:rsid w:val="00AB3E00"/>
    <w:rsid w:val="00AB6BD6"/>
    <w:rsid w:val="00AC7325"/>
    <w:rsid w:val="00AD008F"/>
    <w:rsid w:val="00AE54AC"/>
    <w:rsid w:val="00AE798F"/>
    <w:rsid w:val="00B01908"/>
    <w:rsid w:val="00B17E28"/>
    <w:rsid w:val="00B20008"/>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16DC"/>
    <w:rsid w:val="00BE5897"/>
    <w:rsid w:val="00BE692D"/>
    <w:rsid w:val="00BF1613"/>
    <w:rsid w:val="00BF1BBE"/>
    <w:rsid w:val="00C03CB3"/>
    <w:rsid w:val="00C07877"/>
    <w:rsid w:val="00C223FB"/>
    <w:rsid w:val="00C248DD"/>
    <w:rsid w:val="00C34040"/>
    <w:rsid w:val="00C4294D"/>
    <w:rsid w:val="00C44A0B"/>
    <w:rsid w:val="00C51DBC"/>
    <w:rsid w:val="00C54E47"/>
    <w:rsid w:val="00C5517B"/>
    <w:rsid w:val="00C564DA"/>
    <w:rsid w:val="00C60010"/>
    <w:rsid w:val="00C60924"/>
    <w:rsid w:val="00C60C31"/>
    <w:rsid w:val="00C701CA"/>
    <w:rsid w:val="00C70662"/>
    <w:rsid w:val="00C82C40"/>
    <w:rsid w:val="00C82FEE"/>
    <w:rsid w:val="00C93138"/>
    <w:rsid w:val="00CA1D5B"/>
    <w:rsid w:val="00CB3EC8"/>
    <w:rsid w:val="00CB7B46"/>
    <w:rsid w:val="00CC1670"/>
    <w:rsid w:val="00CD0DFB"/>
    <w:rsid w:val="00CD245D"/>
    <w:rsid w:val="00CD2602"/>
    <w:rsid w:val="00CD587C"/>
    <w:rsid w:val="00CF3314"/>
    <w:rsid w:val="00D030A9"/>
    <w:rsid w:val="00D134F7"/>
    <w:rsid w:val="00D2192D"/>
    <w:rsid w:val="00D224D5"/>
    <w:rsid w:val="00D27612"/>
    <w:rsid w:val="00D45D10"/>
    <w:rsid w:val="00D55E25"/>
    <w:rsid w:val="00D56BFF"/>
    <w:rsid w:val="00D71F7F"/>
    <w:rsid w:val="00D73626"/>
    <w:rsid w:val="00D76E4F"/>
    <w:rsid w:val="00D85CDC"/>
    <w:rsid w:val="00D87570"/>
    <w:rsid w:val="00D876C3"/>
    <w:rsid w:val="00D90643"/>
    <w:rsid w:val="00D9281C"/>
    <w:rsid w:val="00D951F8"/>
    <w:rsid w:val="00D97922"/>
    <w:rsid w:val="00DA2F66"/>
    <w:rsid w:val="00DB16E6"/>
    <w:rsid w:val="00DB6FAE"/>
    <w:rsid w:val="00DE1C87"/>
    <w:rsid w:val="00DE25A3"/>
    <w:rsid w:val="00DF0F5E"/>
    <w:rsid w:val="00DF2133"/>
    <w:rsid w:val="00E32CDC"/>
    <w:rsid w:val="00E34C7D"/>
    <w:rsid w:val="00E40425"/>
    <w:rsid w:val="00E518EF"/>
    <w:rsid w:val="00E702AD"/>
    <w:rsid w:val="00E70364"/>
    <w:rsid w:val="00E8129C"/>
    <w:rsid w:val="00E9763B"/>
    <w:rsid w:val="00EA621E"/>
    <w:rsid w:val="00EA6BCD"/>
    <w:rsid w:val="00EB397D"/>
    <w:rsid w:val="00EB7D9F"/>
    <w:rsid w:val="00EC1304"/>
    <w:rsid w:val="00EC4F69"/>
    <w:rsid w:val="00ED6100"/>
    <w:rsid w:val="00ED6DD2"/>
    <w:rsid w:val="00EE11AE"/>
    <w:rsid w:val="00EE1464"/>
    <w:rsid w:val="00EE6AF6"/>
    <w:rsid w:val="00EF1852"/>
    <w:rsid w:val="00EF3316"/>
    <w:rsid w:val="00F03EE7"/>
    <w:rsid w:val="00F0612A"/>
    <w:rsid w:val="00F1201D"/>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318</TotalTime>
  <Pages>16</Pages>
  <Words>3522</Words>
  <Characters>20077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15</cp:revision>
  <cp:lastPrinted>2025-02-27T21:53:00Z</cp:lastPrinted>
  <dcterms:created xsi:type="dcterms:W3CDTF">2025-06-24T16:11:00Z</dcterms:created>
  <dcterms:modified xsi:type="dcterms:W3CDTF">2025-06-24T21:20:00Z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