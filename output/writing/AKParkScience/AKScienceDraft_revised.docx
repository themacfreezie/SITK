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743D9A01"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Oncorhynchus gorbuscha</w:t>
      </w:r>
      <w:r w:rsidR="0090202D">
        <w:rPr>
          <w:i/>
          <w:iCs/>
        </w:rPr>
        <w:t xml:space="preserve">, </w:t>
      </w:r>
      <w:r w:rsidR="0090202D" w:rsidRPr="00EB397D">
        <w:rPr>
          <w:rFonts w:cstheme="minorHAnsi"/>
          <w:color w:val="202122"/>
          <w:shd w:val="clear" w:color="auto" w:fill="FFFFFF"/>
        </w:rPr>
        <w:t>Sti’moon, cháas’</w:t>
      </w:r>
      <w:r w:rsidR="004353FF">
        <w:t>)</w:t>
      </w:r>
      <w:r w:rsidR="00776C8C" w:rsidRPr="00250E10">
        <w:t xml:space="preserve"> in Sitka National Historical Park’s Indian River. Though native to the river, numbers of </w:t>
      </w:r>
      <w:r w:rsidR="00AA4E8E">
        <w:t>Pink Salmon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have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w:t>
      </w:r>
      <w:r w:rsidR="00AA4E8E">
        <w:t>Pink Salmon</w:t>
      </w:r>
      <w:r w:rsidR="00776C8C" w:rsidRPr="00250E10">
        <w:t xml:space="preserve"> fry each year, is directly contributing to the abundance of </w:t>
      </w:r>
      <w:r w:rsidR="00AA4E8E">
        <w:t>Pink Salmon</w:t>
      </w:r>
      <w:r w:rsidR="00776C8C" w:rsidRPr="00250E10">
        <w:t xml:space="preserve"> seen at Indian River. </w:t>
      </w:r>
      <w:r w:rsidR="008870EA">
        <w:t xml:space="preserve">Using Pink Salmon escapement data </w:t>
      </w:r>
      <w:r w:rsidR="008870EA" w:rsidRPr="00250E10">
        <w:t>collected by the Alaska Department of Fish &amp; 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or whether hatchery operations are 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This draft manuscript is distributed solely for purposes of scientific peer review. Its content is deliberative and predecisional, so it must not be disclosed or released by reviewers. Because the manuscript has not yet been approved for publication by the U.S. Geological Survey (USGS), it does not represent any official USGS finding or policy.</w:t>
      </w:r>
    </w:p>
    <w:p w14:paraId="1443B3EB" w14:textId="77777777" w:rsidR="00A42FBF" w:rsidRDefault="00A42FBF" w:rsidP="006A4B2F">
      <w:pPr>
        <w:suppressLineNumbers/>
        <w:spacing w:after="0" w:line="240" w:lineRule="auto"/>
      </w:pPr>
    </w:p>
    <w:p w14:paraId="0A521B7D" w14:textId="71B4E149" w:rsidR="00A42FBF" w:rsidRPr="00E60E72" w:rsidRDefault="00A42FBF" w:rsidP="006A4B2F">
      <w:pPr>
        <w:suppressLineNumbers/>
        <w:spacing w:after="0" w:line="240" w:lineRule="auto"/>
        <w:rPr>
          <w:u w:val="single"/>
        </w:rPr>
      </w:pPr>
      <w:r w:rsidRPr="00E60E72">
        <w:rPr>
          <w:u w:val="single"/>
        </w:rPr>
        <w:t xml:space="preserve">Acknowledgements: </w:t>
      </w:r>
    </w:p>
    <w:p w14:paraId="2DBC8510" w14:textId="248A29E8" w:rsidR="00A42FBF" w:rsidRDefault="00A42FBF" w:rsidP="006A4B2F">
      <w:pPr>
        <w:suppressLineNumbers/>
        <w:spacing w:after="0" w:line="240" w:lineRule="auto"/>
      </w:pPr>
      <w:r>
        <w:t xml:space="preserve">The work presented would not have been possible without support from Sitka National Historical Park management and biologists. Mary Miller, Olivia Magni, Jordan Tanguay, and Zachary Jones have provided substantial guidance in understanding the ecological and cultural history of the park and its neighbors. Lauren Bell, Bill Coltharp, and Haley Jenkins of the Sitka Sound Science Center have likewise </w:t>
      </w:r>
      <w:r w:rsidR="00E60E72">
        <w:t>offered</w:t>
      </w:r>
      <w:r>
        <w:t xml:space="preserve"> invaluable </w:t>
      </w:r>
      <w:r w:rsidR="00E60E72">
        <w:t xml:space="preserve">perspectives and </w:t>
      </w:r>
      <w:r>
        <w:t>background regarding the history and current state of hatchery operations. Finally,</w:t>
      </w:r>
      <w:r w:rsidR="00E60E72">
        <w:t xml:space="preserve"> collaboration from Alaska Department of Fish and Game biologists</w:t>
      </w:r>
      <w:r>
        <w:t xml:space="preserve"> Aaron Du</w:t>
      </w:r>
      <w:r w:rsidR="00E60E72">
        <w:t>p</w:t>
      </w:r>
      <w:r>
        <w:t>uis and Justin Priest</w:t>
      </w:r>
      <w:r w:rsidR="00E60E72">
        <w:t xml:space="preserve"> has enabled this work to compare Indian River Pink Salmon abundances to those seen elsewhere in the vicinity of Sitka, a vital component of this research. </w:t>
      </w:r>
      <w:r w:rsidR="00F173FA">
        <w:t>T</w:t>
      </w:r>
      <w:r w:rsidR="00E60E72">
        <w:t xml:space="preserve">his </w:t>
      </w:r>
      <w:r w:rsidR="00F173FA">
        <w:t>research</w:t>
      </w:r>
      <w:r w:rsidR="00E60E72">
        <w:t xml:space="preserve"> has</w:t>
      </w:r>
      <w:r w:rsidR="00F173FA">
        <w:t xml:space="preserve"> occurred on the ancestral homeland and</w:t>
      </w:r>
      <w:r w:rsidR="00E60E72">
        <w:t xml:space="preserve"> with the approval of the Sitka Tribe of Alaska</w:t>
      </w:r>
      <w:r w:rsidR="00F173FA">
        <w:t>.</w:t>
      </w:r>
      <w:r w:rsidR="00E60E72">
        <w:t xml:space="preserve">  </w:t>
      </w:r>
    </w:p>
    <w:p w14:paraId="30BA2820" w14:textId="0EDA8255" w:rsidR="005D6201" w:rsidRDefault="005D6201" w:rsidP="006A4B2F">
      <w:pPr>
        <w:suppressLineNumbers/>
        <w:spacing w:after="0" w:line="240" w:lineRule="auto"/>
      </w:pPr>
      <w:r>
        <w:br w:type="page"/>
      </w:r>
    </w:p>
    <w:p w14:paraId="53E6C43B" w14:textId="1780337E"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73BA2257"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Dendroctonus ponderosae</w:t>
      </w:r>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2F77D882" w:rsidR="00907B16" w:rsidRDefault="00E518EF" w:rsidP="00F1201D">
      <w:pPr>
        <w:spacing w:after="0" w:line="480" w:lineRule="auto"/>
        <w:ind w:firstLine="720"/>
      </w:pPr>
      <w:r>
        <w:t xml:space="preserve">While </w:t>
      </w:r>
      <w:r w:rsidR="00AB0F7A">
        <w:t xml:space="preserve">there is little debate that </w:t>
      </w:r>
      <w:r>
        <w:t>these issues generate a need for management action,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Sitka National Historical Park, recent decades have seen 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gorbuscha</w:t>
      </w:r>
      <w:r w:rsidR="00C51DBC">
        <w:rPr>
          <w:rFonts w:cstheme="minorHAnsi"/>
          <w:color w:val="202122"/>
          <w:shd w:val="clear" w:color="auto" w:fill="FFFFFF"/>
        </w:rPr>
        <w:t xml:space="preserve">, </w:t>
      </w:r>
      <w:r w:rsidR="00C51DBC" w:rsidRPr="00EB397D">
        <w:rPr>
          <w:rFonts w:cstheme="minorHAnsi"/>
          <w:color w:val="202122"/>
          <w:shd w:val="clear" w:color="auto" w:fill="FFFFFF"/>
        </w:rPr>
        <w:t>Sti’moon, cháas’</w:t>
      </w:r>
      <w:r w:rsidR="00C51DBC">
        <w:rPr>
          <w:rFonts w:cstheme="minorHAnsi"/>
          <w:color w:val="202122"/>
          <w:shd w:val="clear" w:color="auto" w:fill="FFFFFF"/>
        </w:rPr>
        <w:t xml:space="preserve">) increase </w:t>
      </w:r>
      <w:r w:rsidR="00C51DBC">
        <w:rPr>
          <w:rFonts w:cstheme="minorHAnsi"/>
          <w:color w:val="202122"/>
          <w:shd w:val="clear" w:color="auto" w:fill="FFFFFF"/>
        </w:rPr>
        <w:lastRenderedPageBreak/>
        <w:t>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are capable of putting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 xml:space="preserve">in-stream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r w:rsidR="0003016E">
        <w:rPr>
          <w:rFonts w:cstheme="minorHAnsi"/>
          <w:color w:val="202122"/>
          <w:shd w:val="clear" w:color="auto" w:fill="FFFFFF"/>
        </w:rPr>
        <w:t xml:space="preserve">An exceptionally large Pink Salmon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required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r w:rsidR="00392B51">
        <w:rPr>
          <w:rFonts w:cstheme="minorHAnsi"/>
          <w:color w:val="202122"/>
          <w:shd w:val="clear" w:color="auto" w:fill="FFFFFF"/>
        </w:rPr>
        <w:t xml:space="preserve">Some believe these highly abundant runs </w:t>
      </w:r>
      <w:r w:rsidR="00B21645">
        <w:rPr>
          <w:rFonts w:cstheme="minorHAnsi"/>
          <w:color w:val="202122"/>
          <w:shd w:val="clear" w:color="auto" w:fill="FFFFFF"/>
        </w:rPr>
        <w:t>are being</w:t>
      </w:r>
      <w:r w:rsidR="00392B51">
        <w:rPr>
          <w:rFonts w:cstheme="minorHAnsi"/>
          <w:color w:val="202122"/>
          <w:shd w:val="clear" w:color="auto" w:fill="FFFFFF"/>
        </w:rPr>
        <w:t xml:space="preserve"> influenced by the operations of a nearby hatchery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r w:rsidR="0014654C">
        <w:rPr>
          <w:rFonts w:cstheme="minorHAnsi"/>
          <w:color w:val="202122"/>
          <w:shd w:val="clear" w:color="auto" w:fill="FFFFFF"/>
        </w:rPr>
        <w:t>P</w:t>
      </w:r>
      <w:r w:rsidR="00392B51">
        <w:rPr>
          <w:rFonts w:cstheme="minorHAnsi"/>
          <w:color w:val="202122"/>
          <w:shd w:val="clear" w:color="auto" w:fill="FFFFFF"/>
        </w:rPr>
        <w:t xml:space="preserve">ink </w:t>
      </w:r>
      <w:r w:rsidR="0014654C">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 born fish</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Alaska Department of Fish and Game (ADFG) show Pink Salmon abundance</w:t>
      </w:r>
      <w:r w:rsidR="004B7294">
        <w:t>s</w:t>
      </w:r>
      <w:r w:rsidR="00392B51">
        <w:t xml:space="preserve"> on the rise throughout southeast Alaska, </w:t>
      </w:r>
      <w:r w:rsidR="004B7294">
        <w:t>suggesting 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392B51">
        <w:t xml:space="preserve">. The intention of this </w:t>
      </w:r>
      <w:r w:rsidR="0014654C">
        <w:t>study</w:t>
      </w:r>
      <w:r w:rsidR="00392B51">
        <w:t xml:space="preserve"> is to parse this question, and to determine what if any impact hatchery releases have had on Indian River Pink Salmon abundances in the context of broader regional trends. </w:t>
      </w:r>
    </w:p>
    <w:p w14:paraId="69599B5F" w14:textId="24569A93"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rsidR="00EF2A10">
        <w:t xml:space="preserve">113- 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r w:rsidR="00132AE2">
        <w:rPr>
          <w:rFonts w:cstheme="minorHAnsi"/>
          <w:color w:val="202122"/>
          <w:shd w:val="clear" w:color="auto" w:fill="FFFFFF"/>
        </w:rPr>
        <w:t xml:space="preserve">peoples </w:t>
      </w:r>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132AE2">
        <w:t xml:space="preserve"> 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w:t>
      </w:r>
      <w:r w:rsidR="00EF2A10">
        <w:rPr>
          <w:rFonts w:cstheme="minorHAnsi"/>
          <w:color w:val="202122"/>
          <w:shd w:val="clear" w:color="auto" w:fill="FFFFFF"/>
        </w:rPr>
        <w:t xml:space="preserve">its mature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6A174042" w:rsidR="006B08A1" w:rsidRDefault="00683623" w:rsidP="00160E9E">
      <w:pPr>
        <w:spacing w:after="0" w:line="480" w:lineRule="auto"/>
        <w:ind w:firstLine="720"/>
        <w:rPr>
          <w:rFonts w:cstheme="minorHAnsi"/>
          <w:color w:val="202122"/>
          <w:shd w:val="clear" w:color="auto" w:fill="FFFFFF"/>
        </w:rPr>
      </w:pPr>
      <w:r>
        <w:rPr>
          <w:rFonts w:cstheme="minorHAnsi"/>
          <w:color w:val="202122"/>
          <w:shd w:val="clear" w:color="auto" w:fill="FFFFFF"/>
        </w:rPr>
        <w:t xml:space="preserve">Since time immemorial </w:t>
      </w:r>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 Héen</w:t>
      </w:r>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a fishing camp and harvesting site for the Kiks.</w:t>
      </w:r>
      <w:r w:rsidRPr="00EF3316">
        <w:rPr>
          <w:rFonts w:cstheme="minorHAnsi"/>
          <w:color w:val="202122"/>
          <w:shd w:val="clear" w:color="auto" w:fill="FFFFFF"/>
        </w:rPr>
        <w:t>á</w:t>
      </w:r>
      <w:r>
        <w:rPr>
          <w:rFonts w:cstheme="minorHAnsi"/>
          <w:color w:val="202122"/>
          <w:shd w:val="clear" w:color="auto" w:fill="FFFFFF"/>
        </w:rPr>
        <w:t>di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028862CB" w14:textId="256AAE3B" w:rsidR="00C701EB" w:rsidRDefault="00C701EB" w:rsidP="0048393D">
      <w:pPr>
        <w:spacing w:after="0" w:line="480" w:lineRule="auto"/>
        <w:rPr>
          <w:rFonts w:cstheme="minorHAnsi"/>
          <w:color w:val="202122"/>
          <w:shd w:val="clear" w:color="auto" w:fill="FFFFFF"/>
        </w:rPr>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74624" behindDoc="0" locked="0" layoutInCell="1" allowOverlap="1" wp14:anchorId="256589E3" wp14:editId="1772D073">
                <wp:simplePos x="0" y="0"/>
                <wp:positionH relativeFrom="margin">
                  <wp:align>left</wp:align>
                </wp:positionH>
                <wp:positionV relativeFrom="paragraph">
                  <wp:posOffset>4497070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margin-left:0;margin-top:354.1pt;width:454.6pt;height:26.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" stroked="f">
                <v:textbo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5B2D22">
        <w:rPr>
          <w:rFonts w:cstheme="minorHAnsi"/>
          <w:color w:val="202122"/>
          <w:shd w:val="clear" w:color="auto" w:fill="FFFFFF"/>
        </w:rPr>
        <w:t xml:space="preserve">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r w:rsidR="00D73626" w:rsidRPr="00EB397D">
        <w:t>Gaynii, téel</w:t>
      </w:r>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r w:rsidR="00EB397D" w:rsidRPr="00EB397D">
        <w:rPr>
          <w:rFonts w:cstheme="minorHAnsi"/>
          <w:color w:val="202122"/>
          <w:shd w:val="clear" w:color="auto" w:fill="FFFFFF"/>
        </w:rPr>
        <w:t>ÜÜx, l’ook</w:t>
      </w:r>
      <w:r w:rsidR="005B2D22">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Yee, t’á</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(Ruggerone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Pr>
          <w:rFonts w:cstheme="minorHAnsi"/>
          <w:color w:val="202122"/>
          <w:shd w:val="clear" w:color="auto" w:fill="FFFFFF"/>
        </w:rPr>
        <w:t>enile</w:t>
      </w:r>
      <w:r>
        <w:rPr>
          <w:noProof/>
        </w:rPr>
        <w:drawing>
          <wp:inline distT="0" distB="0" distL="0" distR="0" wp14:anchorId="030481ED" wp14:editId="5EF91013">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B44449">
        <w:rPr>
          <w:rFonts w:cstheme="minorHAnsi"/>
          <w:color w:val="202122"/>
          <w:shd w:val="clear" w:color="auto" w:fill="FFFFFF"/>
        </w:rPr>
        <w:t xml:space="preserve"> </w:t>
      </w:r>
    </w:p>
    <w:p w14:paraId="3A51EB56" w14:textId="19607B66" w:rsidR="0048393D" w:rsidRDefault="00AA4E8E" w:rsidP="0048393D">
      <w:pPr>
        <w:spacing w:after="0" w:line="480" w:lineRule="auto"/>
      </w:pPr>
      <w:r>
        <w:rPr>
          <w:rFonts w:cstheme="minorHAnsi"/>
          <w:color w:val="202122"/>
          <w:shd w:val="clear" w:color="auto" w:fill="FFFFFF"/>
        </w:rPr>
        <w:t>Pink 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w:t>
      </w:r>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(Alaska Department of Fish and Game 2024a)</w:t>
      </w:r>
      <w:r w:rsidR="00683623" w:rsidRPr="00CD14B8">
        <w:t>.</w:t>
      </w:r>
    </w:p>
    <w:p w14:paraId="4EFABC49" w14:textId="29DDA449"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r w:rsidR="00687549">
        <w:rPr>
          <w:rFonts w:cstheme="minorHAnsi"/>
          <w:color w:val="202122"/>
          <w:shd w:val="clear" w:color="auto" w:fill="FFFFFF"/>
        </w:rPr>
        <w:t>Kiks.</w:t>
      </w:r>
      <w:r w:rsidR="00687549" w:rsidRPr="00EF3316">
        <w:rPr>
          <w:rFonts w:cstheme="minorHAnsi"/>
          <w:color w:val="202122"/>
          <w:shd w:val="clear" w:color="auto" w:fill="FFFFFF"/>
        </w:rPr>
        <w:t>á</w:t>
      </w:r>
      <w:r w:rsidR="00687549">
        <w:rPr>
          <w:rFonts w:cstheme="minorHAnsi"/>
          <w:color w:val="202122"/>
          <w:shd w:val="clear" w:color="auto" w:fill="FFFFFF"/>
        </w:rPr>
        <w:t xml:space="preserve">di fishers, as they were the first salmon to appear each year (Thornton 1998). </w:t>
      </w:r>
      <w:r w:rsidR="00687549">
        <w:t>Today t</w:t>
      </w:r>
      <w:r w:rsidR="000E3C2B">
        <w:t xml:space="preserve">hese fish </w:t>
      </w:r>
      <w:r w:rsidR="00687549">
        <w:t>prov</w:t>
      </w:r>
      <w:r w:rsidR="000E3C2B">
        <w:t>ide</w:t>
      </w:r>
      <w:r w:rsidR="00683623">
        <w:t xml:space="preserve"> a</w:t>
      </w:r>
      <w:r w:rsidR="003908BF">
        <w:t xml:space="preserve">n opportunity </w:t>
      </w:r>
      <w:r w:rsidR="00683623">
        <w:t xml:space="preserve">for visitors to the park </w:t>
      </w:r>
      <w:r w:rsidR="003908BF">
        <w:t xml:space="preserve">to connect with ideas of stewardship and conservation by </w:t>
      </w:r>
      <w:r w:rsidR="00B44449">
        <w:t>observ</w:t>
      </w:r>
      <w:r w:rsidR="003908BF">
        <w:t>ing</w:t>
      </w:r>
      <w:r w:rsidR="00B44449">
        <w:t xml:space="pre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lastRenderedPageBreak/>
        <w:t>Indian River</w:t>
      </w:r>
      <w:r w:rsidR="00683623" w:rsidRPr="00CD14B8">
        <w:t xml:space="preserve">, their numbers have increased rapidly in the last </w:t>
      </w:r>
      <w:r w:rsidR="00194C44">
        <w:t>several</w:t>
      </w:r>
      <w:r w:rsidR="00A93FC4">
        <w:t xml:space="preserve"> decades</w:t>
      </w:r>
      <w:r w:rsidR="005C67FF">
        <w:t xml:space="preserv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exceeding 100,000 fish annually (Stopha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47633596">
                <wp:simplePos x="0" y="0"/>
                <wp:positionH relativeFrom="margin">
                  <wp:posOffset>-38735</wp:posOffset>
                </wp:positionH>
                <wp:positionV relativeFrom="paragraph">
                  <wp:posOffset>4545330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05pt;margin-top:357.9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" stroked="f">
                <v:textbo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v:textbox>
                <w10:wrap type="square" anchorx="margin"/>
              </v:shape>
            </w:pict>
          </mc:Fallback>
        </mc:AlternateContent>
      </w:r>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457CDD01" w14:textId="15E14412" w:rsidR="00687549" w:rsidRDefault="00D56BFF" w:rsidP="00160E9E">
      <w:pPr>
        <w:spacing w:after="0" w:line="480" w:lineRule="auto"/>
      </w:pPr>
      <w:r>
        <w:lastRenderedPageBreak/>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xml:space="preserve">. </w:t>
      </w:r>
      <w:r w:rsidR="0014654C">
        <w:t>Due to the</w:t>
      </w:r>
      <w:r>
        <w:t xml:space="preserve"> natural ho</w:t>
      </w:r>
      <w:r w:rsidR="00907AD0">
        <w:t>m</w:t>
      </w:r>
      <w:r>
        <w:t>ing ability of salmon</w:t>
      </w:r>
      <w:r w:rsidR="0014654C">
        <w:t xml:space="preserve">, adult fish, having imprinted on the chemical signatures of the water in which they were reared, return to their hatchery of </w:t>
      </w:r>
    </w:p>
    <w:p w14:paraId="1AEEBB1D" w14:textId="6352D2EA" w:rsidR="001F5885" w:rsidRDefault="001F5885"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" stroked="f">
                <v:textbo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p>
    <w:p w14:paraId="6DFEBCD9" w14:textId="5BADF253" w:rsidR="00160E9E" w:rsidRDefault="0014654C" w:rsidP="00160E9E">
      <w:pPr>
        <w:spacing w:after="0" w:line="480" w:lineRule="auto"/>
      </w:pPr>
      <w:r>
        <w:t>origin</w:t>
      </w:r>
      <w:r w:rsidR="00D56BFF">
        <w:t xml:space="preserve"> </w:t>
      </w:r>
      <w:r>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 xml:space="preserve">to </w:t>
      </w:r>
      <w:r w:rsidR="008F78BF">
        <w:lastRenderedPageBreak/>
        <w:t>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9E112B0" w14:textId="20BF2C02" w:rsidR="00C701EB" w:rsidRDefault="00D66E4C" w:rsidP="00D66E4C">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212A9">
        <w:t>At</w:t>
      </w:r>
      <w:r w:rsidR="00903E11">
        <w:t xml:space="preserve"> </w:t>
      </w:r>
      <w:r w:rsidR="00A212A9">
        <w:t>Sitka National Historical Park</w:t>
      </w:r>
      <w:r w:rsidR="00903E11">
        <w:t xml:space="preserve">, the possibility of hatchery </w:t>
      </w:r>
      <w:r w:rsidR="00AA4E8E">
        <w:t>Pink Salmon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w:t>
      </w:r>
      <w:r>
        <w:t>the likelihood of hatchery raised Pink Salmon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will stray into that stream</w:t>
      </w:r>
      <w:r w:rsidR="00F4294B">
        <w:t xml:space="preserve"> (Knudsen et al. 2021)</w:t>
      </w:r>
      <w:r w:rsidR="003C2A91">
        <w:t xml:space="preserve">. </w:t>
      </w:r>
      <w:r>
        <w:t>Sitka Sound Science Center’s</w:t>
      </w:r>
      <w:r w:rsidR="003C2A91">
        <w:t xml:space="preserve"> hatchery has been in </w:t>
      </w:r>
      <w:r w:rsidR="003908BF" w:rsidRPr="00160E9E">
        <w:rPr>
          <w:rFonts w:cstheme="minorHAnsi"/>
          <w:noProof/>
          <w:color w:val="202122"/>
          <w:shd w:val="clear" w:color="auto" w:fill="FFFFFF"/>
        </w:rPr>
        <w:lastRenderedPageBreak/>
        <mc:AlternateContent>
          <mc:Choice Requires="wps">
            <w:drawing>
              <wp:anchor distT="45720" distB="45720" distL="114300" distR="114300" simplePos="0" relativeHeight="251676672" behindDoc="0" locked="0" layoutInCell="1" allowOverlap="1" wp14:anchorId="540D4B8B" wp14:editId="28BF8639">
                <wp:simplePos x="0" y="0"/>
                <wp:positionH relativeFrom="margin">
                  <wp:align>left</wp:align>
                </wp:positionH>
                <wp:positionV relativeFrom="paragraph">
                  <wp:posOffset>5849620</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0D4B8B" id="_x0000_t202" coordsize="21600,21600" o:spt="202" path="m,l,21600r21600,l21600,xe">
                <v:stroke joinstyle="miter"/>
                <v:path gradientshapeok="t" o:connecttype="rect"/>
              </v:shapetype>
              <v:shape id="_x0000_s1030" type="#_x0000_t202" style="position:absolute;left:0;text-align:left;margin-left:0;margin-top:460.6pt;width:454.6pt;height:56.0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PW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utr5b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" stroked="f">
                <v:textbo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v:textbox>
                <w10:wrap type="square" anchorx="margin"/>
              </v:shape>
            </w:pict>
          </mc:Fallback>
        </mc:AlternateContent>
      </w:r>
      <w:r w:rsidR="003908BF">
        <w:rPr>
          <w:noProof/>
        </w:rPr>
        <w:drawing>
          <wp:inline distT="0" distB="0" distL="0" distR="0" wp14:anchorId="08D96D21" wp14:editId="7611641E">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r w:rsidR="003C2A91">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AA4E8E">
        <w:t>Pink Salmon</w:t>
      </w:r>
      <w:r w:rsidR="00AE54AC">
        <w:t xml:space="preserve"> </w:t>
      </w:r>
    </w:p>
    <w:p w14:paraId="06C71CBE" w14:textId="6A4310A8" w:rsidR="00C701EB" w:rsidRDefault="00AE54AC" w:rsidP="00C701EB">
      <w:pPr>
        <w:spacing w:after="0" w:line="480" w:lineRule="auto"/>
      </w:pPr>
      <w:r>
        <w:t xml:space="preserve">abundances observed in the 1980s. The hatchery initially was permitted to rear and release 1 million </w:t>
      </w:r>
    </w:p>
    <w:p w14:paraId="4AC4D473" w14:textId="48EB126C" w:rsidR="0086225C" w:rsidRDefault="00AA4E8E" w:rsidP="00C701EB">
      <w:pPr>
        <w:spacing w:after="0" w:line="480" w:lineRule="auto"/>
      </w:pPr>
      <w:r>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0574E6BD" w14:textId="77777777" w:rsidR="00C701EB" w:rsidRDefault="006A3C39" w:rsidP="0086225C">
      <w:pPr>
        <w:spacing w:after="0" w:line="480" w:lineRule="auto"/>
      </w:pPr>
      <w:r>
        <w:t xml:space="preserve">the Indian </w:t>
      </w:r>
      <w:r w:rsidR="00376DC6">
        <w:t>River</w:t>
      </w:r>
      <w:r>
        <w:t xml:space="preserve">, via a diversion upriver of the park’s boundary, as the source of water for operations. </w:t>
      </w:r>
    </w:p>
    <w:p w14:paraId="71E1DCD8" w14:textId="6989E70A" w:rsidR="00D66E4C" w:rsidRDefault="006A3C39" w:rsidP="0086225C">
      <w:pPr>
        <w:spacing w:after="0" w:line="480" w:lineRule="auto"/>
      </w:pPr>
      <w:r>
        <w:lastRenderedPageBreak/>
        <w:t xml:space="preserve">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w:t>
      </w:r>
    </w:p>
    <w:p w14:paraId="32089118" w14:textId="665603E9" w:rsidR="00D56BFF" w:rsidRDefault="000C63A5" w:rsidP="0086225C">
      <w:pPr>
        <w:spacing w:after="0" w:line="480" w:lineRule="auto"/>
      </w:pPr>
      <w:r>
        <w:t xml:space="preserve">broodstock, from which the </w:t>
      </w:r>
      <w:r w:rsidRPr="000C63A5">
        <w:t xml:space="preserve">eggs </w:t>
      </w:r>
      <w:r>
        <w:t xml:space="preserve">that will grow into the next year’s cohort of juveniles </w:t>
      </w:r>
      <w:r w:rsidRPr="000C63A5">
        <w:t>are extracted</w:t>
      </w:r>
      <w:r>
        <w:t>.</w:t>
      </w:r>
      <w:r w:rsidRPr="000C63A5">
        <w:t xml:space="preserve"> </w:t>
      </w:r>
      <w:r>
        <w:t>Initial</w:t>
      </w:r>
      <w:r w:rsidRPr="000C63A5">
        <w:t xml:space="preserve"> </w:t>
      </w:r>
      <w:r>
        <w:t>brood</w:t>
      </w:r>
      <w:r w:rsidRPr="000C63A5">
        <w:t>stock</w:t>
      </w:r>
      <w:r>
        <w:t xml:space="preserve"> at the onset of hatchery operations came from </w:t>
      </w:r>
      <w:r w:rsidRPr="000C63A5">
        <w:t>the Indian River (even years) and nearby Starrigavan Creek (odd years)</w:t>
      </w:r>
      <w:r w:rsidR="00AE54AC">
        <w:t xml:space="preserve"> (Stopha 2015)</w:t>
      </w:r>
      <w:r w:rsidRPr="000C63A5">
        <w:t>.</w:t>
      </w:r>
      <w:r>
        <w:t xml:space="preserve"> </w:t>
      </w:r>
    </w:p>
    <w:p w14:paraId="4454ECE4" w14:textId="177796A5" w:rsidR="00743C6D" w:rsidRDefault="004521BD" w:rsidP="001F5885">
      <w:pPr>
        <w:spacing w:after="0" w:line="480" w:lineRule="auto"/>
        <w:ind w:firstLine="720"/>
      </w:pPr>
      <w:r>
        <w:t>Fisheries m</w:t>
      </w:r>
      <w:r w:rsidR="00EE11AE">
        <w:t>anagers</w:t>
      </w:r>
      <w:r>
        <w:t xml:space="preserve"> and biologists</w:t>
      </w:r>
      <w:r w:rsidR="00EE11AE">
        <w:t xml:space="preserve"> </w:t>
      </w:r>
      <w:r>
        <w:t xml:space="preserve">are able to </w:t>
      </w:r>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r w:rsidR="00EE11AE">
        <w:t xml:space="preserve">Stopha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0C63A5">
        <w:t xml:space="preserve"> </w:t>
      </w:r>
      <w:r>
        <w:t xml:space="preserve">Not surprisingly, surveying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sampling of fish returning to the hatchery has recorded large percentages of </w:t>
      </w:r>
      <w:r w:rsidR="007F5EB6">
        <w:t>wild-</w:t>
      </w:r>
      <w:r>
        <w:t>born fish, and while these wild fish with no otolith marks cannot be said to have conclusively originated in the Indian River the proximity and linkages between the two sites makes this the most likely scenario.</w:t>
      </w:r>
    </w:p>
    <w:p w14:paraId="6DE159B2" w14:textId="2B976572"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7F5EB6">
        <w:t xml:space="preserve">distinct genetic lineage </w:t>
      </w:r>
      <w:r>
        <w:t xml:space="preserve">of salmon that are adapted to the conditions of the Indian River. Instead, the concern is that the abundance of </w:t>
      </w:r>
      <w:r w:rsidR="00AA4E8E">
        <w:t>Pink Salmon</w:t>
      </w:r>
      <w:r>
        <w:t xml:space="preserve">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w:t>
      </w:r>
      <w:r w:rsidR="008129A7">
        <w:lastRenderedPageBreak/>
        <w:t>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to levels below what is needed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8EDCCD0"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Japonski Island. Park </w:t>
      </w:r>
      <w:r w:rsidR="003C64A6">
        <w:t>S</w:t>
      </w:r>
      <w:r>
        <w:t xml:space="preserve">ervice officials at the time believed that the removal of gravel contributed to several severe floods between 1940 and 1960 (Antonson and Hanable 1987). Even with the completion of </w:t>
      </w:r>
      <w:r w:rsidR="00ED6DD2">
        <w:t>those</w:t>
      </w:r>
      <w:r>
        <w:t xml:space="preserve"> fortifications, gravel removal </w:t>
      </w:r>
      <w:r w:rsidR="003573E5">
        <w:t>continued in</w:t>
      </w:r>
      <w:r>
        <w:t xml:space="preserve"> the Indian River delta </w:t>
      </w:r>
      <w:r>
        <w:lastRenderedPageBreak/>
        <w:t>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 xml:space="preserve">di </w:t>
      </w:r>
      <w:r w:rsidR="000E207B">
        <w:t>E</w:t>
      </w:r>
      <w:r>
        <w:t xml:space="preserve">lders have recalled that, </w:t>
      </w:r>
      <w:r w:rsidR="003573E5">
        <w:t>before</w:t>
      </w:r>
      <w:r>
        <w:t xml:space="preserve"> these dredging operations, the </w:t>
      </w:r>
      <w:r w:rsidR="00AA4E8E">
        <w:t>Pink Salmon</w:t>
      </w:r>
      <w:r>
        <w:t xml:space="preserve"> runs at Indian River were so numerous that “it seemed like you should just be able to walk across the river on the humpies [</w:t>
      </w:r>
      <w:r w:rsidR="00AA4E8E">
        <w:t>Pink Salmon</w:t>
      </w:r>
      <w:r>
        <w:t xml:space="preserve">]” (Thornton 1998).  It is altogether possible that high </w:t>
      </w:r>
      <w:r w:rsidR="00AA4E8E">
        <w:t>Pink Salmon</w:t>
      </w:r>
      <w:r>
        <w:t xml:space="preserve"> abundances observed in recent years are not an exception but a return to historic levels.</w:t>
      </w:r>
    </w:p>
    <w:p w14:paraId="3CC37536" w14:textId="084BBF80" w:rsidR="001C5785" w:rsidRDefault="00A75CB4" w:rsidP="005740FA">
      <w:pPr>
        <w:spacing w:after="0" w:line="480" w:lineRule="auto"/>
        <w:ind w:firstLine="720"/>
        <w:rPr>
          <w:ins w:id="1" w:author="Chris Sergeant" w:date="2025-05-28T11:43:00Z" w16du:dateUtc="2025-05-28T18: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w:t>
      </w:r>
      <w:r w:rsidR="00B21645">
        <w:t xml:space="preserve">annually </w:t>
      </w:r>
      <w:r>
        <w:t xml:space="preserve">throughout </w:t>
      </w:r>
      <w:r w:rsidR="00C5517B">
        <w:t>southeastern</w:t>
      </w:r>
      <w:r>
        <w:t xml:space="preserve"> Alaska via </w:t>
      </w:r>
      <w:r w:rsidR="003748D3">
        <w:t>fixed-wing</w:t>
      </w:r>
      <w:r>
        <w:t xml:space="preserve"> aircraft</w:t>
      </w:r>
      <w:r w:rsidR="00B21645">
        <w:t>.</w:t>
      </w:r>
      <w:r>
        <w:t xml:space="preserve"> </w:t>
      </w:r>
      <w:r w:rsidR="00B21645">
        <w:t>A</w:t>
      </w:r>
      <w:r>
        <w:t xml:space="preserve"> random subset of th</w:t>
      </w:r>
      <w:r w:rsidR="00B21645">
        <w:t>e</w:t>
      </w:r>
      <w:r>
        <w:t xml:space="preserve">se streams surveyed </w:t>
      </w:r>
      <w:r w:rsidR="00B21645">
        <w:t xml:space="preserve">are selected each year for validation by </w:t>
      </w:r>
      <w:r>
        <w:t xml:space="preserve">foot counts </w:t>
      </w:r>
      <w:r w:rsidR="00B21645">
        <w:t>to ensure the accuracy of ADFG’s aerial survey efforts</w:t>
      </w:r>
      <w:r>
        <w:t xml:space="preserve"> (A. Dupuis, personal communication, August 19, 2024). Of these 714 index streams, ADFG places 35 within the “Northern Southeast – Outside” subregion</w:t>
      </w:r>
      <w:r w:rsidR="00C5517B">
        <w:t xml:space="preserve"> - the ocean-facing coasts of Chic</w:t>
      </w:r>
      <w:r w:rsidR="001C5785">
        <w:t>h</w:t>
      </w:r>
      <w:r w:rsidR="00C5517B">
        <w:t xml:space="preserve">agof </w:t>
      </w:r>
      <w:r w:rsidR="000E207B">
        <w:t xml:space="preserve">and Baranof </w:t>
      </w:r>
      <w:r w:rsidR="00C5517B">
        <w:t>islands</w:t>
      </w:r>
      <w:r w:rsidR="000E207B">
        <w:t xml:space="preserve"> (where Sitka is located)</w:t>
      </w:r>
      <w:r w:rsidR="00C5517B">
        <w:t>, as well as a few smaller islands in the vicinity</w:t>
      </w:r>
      <w:r>
        <w:t xml:space="preserve">. </w:t>
      </w:r>
    </w:p>
    <w:p w14:paraId="4265FCA9" w14:textId="08ABE91B" w:rsidR="00F725D2" w:rsidRDefault="00C07877" w:rsidP="005740FA">
      <w:pPr>
        <w:spacing w:after="0" w:line="480" w:lineRule="auto"/>
        <w:ind w:firstLine="720"/>
      </w:pPr>
      <w:r>
        <w:t xml:space="preserve">In 2023, the NPS entered into a partnership with USGS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w:t>
      </w:r>
      <w:r w:rsidR="00FC5FE0">
        <w:lastRenderedPageBreak/>
        <w:t xml:space="preserve">compare those estimates to </w:t>
      </w:r>
      <w:r w:rsidR="00AA4E8E">
        <w:t>Pink Salmon</w:t>
      </w:r>
      <w:r w:rsidR="00FC5FE0">
        <w:t xml:space="preserve"> abundance in neighboring streams.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5C9FCBB6"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 time immemorial, but whether the density of spawning salmon observed recently is exceptional requires understanding both the general behavior of </w:t>
      </w:r>
      <w:r w:rsidR="00AA4E8E">
        <w:t>Pink Salmon</w:t>
      </w:r>
      <w:r>
        <w:t xml:space="preserve">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Hanable.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Ruggerone,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Witcosky. 2008. </w:t>
      </w:r>
      <w:r>
        <w:rPr>
          <w:i/>
          <w:iCs/>
        </w:rPr>
        <w:t>Mountain Pine Beetle Impacts in High-Elevation Five-Needle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Fisichelli.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r>
        <w:t xml:space="preserve">Ruggerone,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Mueter,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r>
        <w:t xml:space="preserve">Stopha,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3016E"/>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0E3C2B"/>
    <w:rsid w:val="00112024"/>
    <w:rsid w:val="00120383"/>
    <w:rsid w:val="00132AE2"/>
    <w:rsid w:val="00137A05"/>
    <w:rsid w:val="00141117"/>
    <w:rsid w:val="0014654C"/>
    <w:rsid w:val="00151047"/>
    <w:rsid w:val="00155AB4"/>
    <w:rsid w:val="00160E9E"/>
    <w:rsid w:val="00177F5D"/>
    <w:rsid w:val="00184D67"/>
    <w:rsid w:val="00185DEC"/>
    <w:rsid w:val="00193F4C"/>
    <w:rsid w:val="00194C44"/>
    <w:rsid w:val="001A48B7"/>
    <w:rsid w:val="001B1E6B"/>
    <w:rsid w:val="001C5228"/>
    <w:rsid w:val="001C5785"/>
    <w:rsid w:val="001C65E7"/>
    <w:rsid w:val="001D30ED"/>
    <w:rsid w:val="001F5885"/>
    <w:rsid w:val="00200A2A"/>
    <w:rsid w:val="00200CF4"/>
    <w:rsid w:val="0021221A"/>
    <w:rsid w:val="00225863"/>
    <w:rsid w:val="0023159F"/>
    <w:rsid w:val="002357F9"/>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4E34"/>
    <w:rsid w:val="0034520A"/>
    <w:rsid w:val="003573E5"/>
    <w:rsid w:val="003748D3"/>
    <w:rsid w:val="00376DC6"/>
    <w:rsid w:val="00387CA0"/>
    <w:rsid w:val="003908BF"/>
    <w:rsid w:val="00392B51"/>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4B90"/>
    <w:rsid w:val="004350D4"/>
    <w:rsid w:val="004353FF"/>
    <w:rsid w:val="004400EA"/>
    <w:rsid w:val="00451F7A"/>
    <w:rsid w:val="004521BD"/>
    <w:rsid w:val="0045227A"/>
    <w:rsid w:val="004652DC"/>
    <w:rsid w:val="00470B47"/>
    <w:rsid w:val="00480360"/>
    <w:rsid w:val="0048393D"/>
    <w:rsid w:val="004B7294"/>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87549"/>
    <w:rsid w:val="00696749"/>
    <w:rsid w:val="006A3C39"/>
    <w:rsid w:val="006A4B2F"/>
    <w:rsid w:val="006A66F4"/>
    <w:rsid w:val="006B0174"/>
    <w:rsid w:val="006B08A1"/>
    <w:rsid w:val="006B67AF"/>
    <w:rsid w:val="006C6297"/>
    <w:rsid w:val="006D0406"/>
    <w:rsid w:val="006D311A"/>
    <w:rsid w:val="006E516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5EB6"/>
    <w:rsid w:val="007F7EBD"/>
    <w:rsid w:val="008068AE"/>
    <w:rsid w:val="008129A7"/>
    <w:rsid w:val="00813940"/>
    <w:rsid w:val="0082349A"/>
    <w:rsid w:val="00847B01"/>
    <w:rsid w:val="00853A4C"/>
    <w:rsid w:val="0085771F"/>
    <w:rsid w:val="0086068A"/>
    <w:rsid w:val="0086225C"/>
    <w:rsid w:val="00871C8E"/>
    <w:rsid w:val="00877E0A"/>
    <w:rsid w:val="008820F0"/>
    <w:rsid w:val="008870EA"/>
    <w:rsid w:val="008911F9"/>
    <w:rsid w:val="00892044"/>
    <w:rsid w:val="008A32FE"/>
    <w:rsid w:val="008A6D30"/>
    <w:rsid w:val="008B2A1C"/>
    <w:rsid w:val="008B6592"/>
    <w:rsid w:val="008C4650"/>
    <w:rsid w:val="008E5548"/>
    <w:rsid w:val="008F0535"/>
    <w:rsid w:val="008F6945"/>
    <w:rsid w:val="008F78BF"/>
    <w:rsid w:val="00900097"/>
    <w:rsid w:val="009012B2"/>
    <w:rsid w:val="0090202D"/>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74240"/>
    <w:rsid w:val="00991C6B"/>
    <w:rsid w:val="009B19FD"/>
    <w:rsid w:val="009B2798"/>
    <w:rsid w:val="009B5D60"/>
    <w:rsid w:val="00A212A9"/>
    <w:rsid w:val="00A3538F"/>
    <w:rsid w:val="00A37CFD"/>
    <w:rsid w:val="00A42FBF"/>
    <w:rsid w:val="00A478AB"/>
    <w:rsid w:val="00A71968"/>
    <w:rsid w:val="00A71AC7"/>
    <w:rsid w:val="00A7415B"/>
    <w:rsid w:val="00A75CB4"/>
    <w:rsid w:val="00A93FC4"/>
    <w:rsid w:val="00A9712C"/>
    <w:rsid w:val="00AA2C49"/>
    <w:rsid w:val="00AA4E8E"/>
    <w:rsid w:val="00AB0F7A"/>
    <w:rsid w:val="00AB3E00"/>
    <w:rsid w:val="00AB6BD6"/>
    <w:rsid w:val="00AC7325"/>
    <w:rsid w:val="00AD008F"/>
    <w:rsid w:val="00AE54AC"/>
    <w:rsid w:val="00AE798F"/>
    <w:rsid w:val="00B01908"/>
    <w:rsid w:val="00B123B4"/>
    <w:rsid w:val="00B17E28"/>
    <w:rsid w:val="00B20008"/>
    <w:rsid w:val="00B21645"/>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16DC"/>
    <w:rsid w:val="00BE5897"/>
    <w:rsid w:val="00BE692D"/>
    <w:rsid w:val="00BF1613"/>
    <w:rsid w:val="00BF1BBE"/>
    <w:rsid w:val="00C03CB3"/>
    <w:rsid w:val="00C07877"/>
    <w:rsid w:val="00C223FB"/>
    <w:rsid w:val="00C248DD"/>
    <w:rsid w:val="00C34040"/>
    <w:rsid w:val="00C4294D"/>
    <w:rsid w:val="00C44A0B"/>
    <w:rsid w:val="00C51DBC"/>
    <w:rsid w:val="00C54E47"/>
    <w:rsid w:val="00C5517B"/>
    <w:rsid w:val="00C564DA"/>
    <w:rsid w:val="00C60010"/>
    <w:rsid w:val="00C60924"/>
    <w:rsid w:val="00C60C31"/>
    <w:rsid w:val="00C701CA"/>
    <w:rsid w:val="00C701EB"/>
    <w:rsid w:val="00C70662"/>
    <w:rsid w:val="00C82C40"/>
    <w:rsid w:val="00C82FEE"/>
    <w:rsid w:val="00C93138"/>
    <w:rsid w:val="00CA1D5B"/>
    <w:rsid w:val="00CB3EC8"/>
    <w:rsid w:val="00CB7B46"/>
    <w:rsid w:val="00CC1670"/>
    <w:rsid w:val="00CD0DFB"/>
    <w:rsid w:val="00CD245D"/>
    <w:rsid w:val="00CD2602"/>
    <w:rsid w:val="00CD587C"/>
    <w:rsid w:val="00CE0F07"/>
    <w:rsid w:val="00CF3314"/>
    <w:rsid w:val="00D030A9"/>
    <w:rsid w:val="00D134F7"/>
    <w:rsid w:val="00D2192D"/>
    <w:rsid w:val="00D224D5"/>
    <w:rsid w:val="00D27612"/>
    <w:rsid w:val="00D45D10"/>
    <w:rsid w:val="00D55E25"/>
    <w:rsid w:val="00D56BFF"/>
    <w:rsid w:val="00D66E4C"/>
    <w:rsid w:val="00D71F7F"/>
    <w:rsid w:val="00D73626"/>
    <w:rsid w:val="00D76E4F"/>
    <w:rsid w:val="00D85CDC"/>
    <w:rsid w:val="00D87570"/>
    <w:rsid w:val="00D876C3"/>
    <w:rsid w:val="00D90643"/>
    <w:rsid w:val="00D9281C"/>
    <w:rsid w:val="00D951F8"/>
    <w:rsid w:val="00D97922"/>
    <w:rsid w:val="00DA2F66"/>
    <w:rsid w:val="00DB16E6"/>
    <w:rsid w:val="00DB6FAE"/>
    <w:rsid w:val="00DE1C87"/>
    <w:rsid w:val="00DE25A3"/>
    <w:rsid w:val="00DF0F5E"/>
    <w:rsid w:val="00DF2133"/>
    <w:rsid w:val="00E32CDC"/>
    <w:rsid w:val="00E34C7D"/>
    <w:rsid w:val="00E40425"/>
    <w:rsid w:val="00E518EF"/>
    <w:rsid w:val="00E60E72"/>
    <w:rsid w:val="00E702AD"/>
    <w:rsid w:val="00E70364"/>
    <w:rsid w:val="00E8129C"/>
    <w:rsid w:val="00E9763B"/>
    <w:rsid w:val="00EA621E"/>
    <w:rsid w:val="00EA6BCD"/>
    <w:rsid w:val="00EB397D"/>
    <w:rsid w:val="00EB7D9F"/>
    <w:rsid w:val="00EC1304"/>
    <w:rsid w:val="00EC4F69"/>
    <w:rsid w:val="00ED6100"/>
    <w:rsid w:val="00ED6DD2"/>
    <w:rsid w:val="00EE11AE"/>
    <w:rsid w:val="00EE1464"/>
    <w:rsid w:val="00EE6AF6"/>
    <w:rsid w:val="00EF1852"/>
    <w:rsid w:val="00EF2A10"/>
    <w:rsid w:val="00EF3316"/>
    <w:rsid w:val="00F03EE7"/>
    <w:rsid w:val="00F0612A"/>
    <w:rsid w:val="00F1201D"/>
    <w:rsid w:val="00F150CB"/>
    <w:rsid w:val="00F160CD"/>
    <w:rsid w:val="00F173FA"/>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16</Pages>
  <Words>3761</Words>
  <Characters>21443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21</cp:revision>
  <cp:lastPrinted>2025-02-27T21:53:00Z</cp:lastPrinted>
  <dcterms:created xsi:type="dcterms:W3CDTF">2025-06-24T16:11:00Z</dcterms:created>
  <dcterms:modified xsi:type="dcterms:W3CDTF">2025-06-27T20:15:00Z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