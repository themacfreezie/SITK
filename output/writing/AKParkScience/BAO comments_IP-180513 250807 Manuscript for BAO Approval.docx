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4A28E" w14:textId="7D00FE3B" w:rsidR="00776C8C" w:rsidRPr="00776C8C" w:rsidRDefault="00776C8C" w:rsidP="006A4B2F">
      <w:pPr>
        <w:suppressLineNumbers/>
        <w:spacing w:after="0" w:line="240" w:lineRule="auto"/>
        <w:rPr>
          <w:u w:val="single"/>
        </w:rPr>
      </w:pPr>
      <w:bookmarkStart w:id="0" w:name="_Hlk201661193"/>
      <w:bookmarkEnd w:id="0"/>
      <w:commentRangeStart w:id="1"/>
      <w:r w:rsidRPr="00776C8C">
        <w:rPr>
          <w:u w:val="single"/>
        </w:rPr>
        <w:t>Title</w:t>
      </w:r>
      <w:commentRangeEnd w:id="1"/>
      <w:r w:rsidR="0034083D">
        <w:rPr>
          <w:rStyle w:val="CommentReference"/>
        </w:rPr>
        <w:commentReference w:id="1"/>
      </w:r>
      <w:r w:rsidRPr="00776C8C">
        <w:rPr>
          <w:u w:val="single"/>
        </w:rPr>
        <w:t xml:space="preserve"> </w:t>
      </w:r>
    </w:p>
    <w:p w14:paraId="6AB646E8" w14:textId="54DB3882" w:rsidR="00776C8C" w:rsidRDefault="00776C8C" w:rsidP="006A4B2F">
      <w:pPr>
        <w:suppressLineNumbers/>
        <w:spacing w:after="0" w:line="240" w:lineRule="auto"/>
      </w:pPr>
      <w:r>
        <w:t>Hyperabundance of</w:t>
      </w:r>
      <w:r w:rsidR="009B5D60">
        <w:t xml:space="preserve"> a</w:t>
      </w:r>
      <w:r w:rsidR="00AA4E8E">
        <w:t xml:space="preserve"> native </w:t>
      </w:r>
      <w:r>
        <w:t>species</w:t>
      </w:r>
      <w:r w:rsidR="009B5D60">
        <w:t xml:space="preserve">: </w:t>
      </w:r>
      <w:r w:rsidR="00AA4E8E">
        <w:t>Pink Salmon</w:t>
      </w:r>
      <w:r>
        <w:t xml:space="preserve"> in Sitka National Historical Park</w:t>
      </w:r>
    </w:p>
    <w:p w14:paraId="60C5C657" w14:textId="77777777" w:rsidR="00776C8C" w:rsidRDefault="00776C8C" w:rsidP="006A4B2F">
      <w:pPr>
        <w:suppressLineNumbers/>
        <w:spacing w:after="0" w:line="240" w:lineRule="auto"/>
      </w:pPr>
    </w:p>
    <w:p w14:paraId="5B9C4B4F" w14:textId="77777777" w:rsidR="00776C8C" w:rsidRDefault="00776C8C" w:rsidP="006A4B2F">
      <w:pPr>
        <w:suppressLineNumbers/>
        <w:spacing w:after="0" w:line="240" w:lineRule="auto"/>
        <w:rPr>
          <w:u w:val="single"/>
        </w:rPr>
      </w:pPr>
      <w:r w:rsidRPr="00776C8C">
        <w:rPr>
          <w:u w:val="single"/>
        </w:rPr>
        <w:t>Abstract</w:t>
      </w:r>
    </w:p>
    <w:p w14:paraId="1F6082BB" w14:textId="485DA2E4" w:rsidR="00776C8C" w:rsidRPr="005D6201" w:rsidRDefault="005D6201" w:rsidP="006A4B2F">
      <w:pPr>
        <w:suppressLineNumbers/>
        <w:spacing w:after="0" w:line="240" w:lineRule="auto"/>
      </w:pPr>
      <w:r>
        <w:t>Hyperabundance</w:t>
      </w:r>
      <w:r w:rsidR="00776C8C" w:rsidRPr="00250E10">
        <w:t xml:space="preserve"> of </w:t>
      </w:r>
      <w:r w:rsidR="00AA4E8E">
        <w:t>native</w:t>
      </w:r>
      <w:r w:rsidR="00776C8C" w:rsidRPr="00250E10">
        <w:t xml:space="preserve"> species within their nat</w:t>
      </w:r>
      <w:r w:rsidR="00AA4E8E">
        <w:t>ural</w:t>
      </w:r>
      <w:r w:rsidR="00776C8C" w:rsidRPr="00250E10">
        <w:t xml:space="preserve"> ran</w:t>
      </w:r>
      <w:r w:rsidR="00776C8C">
        <w:t>g</w:t>
      </w:r>
      <w:r w:rsidR="00776C8C" w:rsidRPr="00250E10">
        <w:t xml:space="preserve">e can pose a difficult management challenge. Whether due to direct human influence on their environments, </w:t>
      </w:r>
      <w:r>
        <w:t xml:space="preserve">or from </w:t>
      </w:r>
      <w:r w:rsidR="00776C8C" w:rsidRPr="00250E10">
        <w:t xml:space="preserve">indirect human influence </w:t>
      </w:r>
      <w:r>
        <w:t xml:space="preserve">due to </w:t>
      </w:r>
      <w:r w:rsidR="00776C8C" w:rsidRPr="00250E10">
        <w:t xml:space="preserve">shifting climate regimes, </w:t>
      </w:r>
      <w:r>
        <w:t>hyperabundance</w:t>
      </w:r>
      <w:r w:rsidR="00776C8C" w:rsidRPr="00250E10">
        <w:t xml:space="preserve"> of native species can be as perilous to an ecosystem as incursion from an invasive species. This study examines the case of </w:t>
      </w:r>
      <w:r w:rsidR="00AA4E8E">
        <w:t>P</w:t>
      </w:r>
      <w:r w:rsidR="00776C8C" w:rsidRPr="00250E10">
        <w:t>ink</w:t>
      </w:r>
      <w:r w:rsidR="00AA4E8E">
        <w:t xml:space="preserve"> S</w:t>
      </w:r>
      <w:r w:rsidR="00776C8C" w:rsidRPr="00250E10">
        <w:t>almon</w:t>
      </w:r>
      <w:r w:rsidR="004353FF">
        <w:t xml:space="preserve"> (</w:t>
      </w:r>
      <w:r w:rsidR="004353FF" w:rsidRPr="004353FF">
        <w:rPr>
          <w:i/>
          <w:iCs/>
        </w:rPr>
        <w:t>Oncorhynchus gorbuscha</w:t>
      </w:r>
      <w:r w:rsidR="0090202D">
        <w:rPr>
          <w:i/>
          <w:iCs/>
        </w:rPr>
        <w:t xml:space="preserve">, </w:t>
      </w:r>
      <w:commentRangeStart w:id="2"/>
      <w:r w:rsidR="0090202D" w:rsidRPr="00852B19">
        <w:rPr>
          <w:rFonts w:cstheme="minorHAnsi"/>
          <w:color w:val="202122"/>
          <w:shd w:val="clear" w:color="auto" w:fill="FFFFFF"/>
        </w:rPr>
        <w:t>Sti’moon, cháas’</w:t>
      </w:r>
      <w:commentRangeEnd w:id="2"/>
      <w:r w:rsidR="00511BE8">
        <w:rPr>
          <w:rStyle w:val="CommentReference"/>
        </w:rPr>
        <w:commentReference w:id="2"/>
      </w:r>
      <w:r w:rsidR="004353FF">
        <w:t>)</w:t>
      </w:r>
      <w:r w:rsidR="00776C8C" w:rsidRPr="00250E10">
        <w:t xml:space="preserve"> in Sitka National Historical Park’s Indian River. Though native to the river, numbers of </w:t>
      </w:r>
      <w:r w:rsidR="00AA4E8E">
        <w:t>Pink Salmon</w:t>
      </w:r>
      <w:r w:rsidR="00776C8C" w:rsidRPr="00250E10">
        <w:t xml:space="preserve"> returning </w:t>
      </w:r>
      <w:r w:rsidR="0014654C">
        <w:t xml:space="preserve">to spawn </w:t>
      </w:r>
      <w:r w:rsidR="00776C8C" w:rsidRPr="00250E10">
        <w:t xml:space="preserve">in </w:t>
      </w:r>
      <w:r w:rsidR="00776C8C">
        <w:t>late summer</w:t>
      </w:r>
      <w:r w:rsidR="00776C8C" w:rsidRPr="00250E10">
        <w:t xml:space="preserve"> have grown exponentially in recent decades, putting other fish species</w:t>
      </w:r>
      <w:r w:rsidR="0014654C">
        <w:t xml:space="preserve"> that are</w:t>
      </w:r>
      <w:r w:rsidR="00776C8C" w:rsidRPr="00250E10">
        <w:t xml:space="preserve"> </w:t>
      </w:r>
      <w:r w:rsidR="00776C8C">
        <w:t xml:space="preserve">reliant on the river </w:t>
      </w:r>
      <w:r w:rsidR="00776C8C" w:rsidRPr="00250E10">
        <w:t xml:space="preserve">at risk. </w:t>
      </w:r>
      <w:commentRangeStart w:id="3"/>
      <w:del w:id="4" w:author="Brennan, Angela K" w:date="2025-08-12T10:49:00Z">
        <w:r w:rsidR="00776C8C" w:rsidRPr="00250E10" w:rsidDel="0044254D">
          <w:delText xml:space="preserve">This is of concern to park managers, </w:delText>
        </w:r>
      </w:del>
      <w:commentRangeEnd w:id="3"/>
      <w:r w:rsidR="00F6693A">
        <w:rPr>
          <w:rStyle w:val="CommentReference"/>
        </w:rPr>
        <w:commentReference w:id="3"/>
      </w:r>
      <w:del w:id="5" w:author="Brennan, Angela K" w:date="2025-08-12T10:49:00Z">
        <w:r w:rsidR="00776C8C" w:rsidRPr="00250E10" w:rsidDel="0044254D">
          <w:delText xml:space="preserve">as </w:delText>
        </w:r>
        <w:commentRangeStart w:id="6"/>
        <w:r w:rsidR="00776C8C" w:rsidRPr="00250E10" w:rsidDel="0044254D">
          <w:delText>t</w:delText>
        </w:r>
      </w:del>
      <w:ins w:id="7" w:author="Brennan, Angela K" w:date="2025-08-12T10:49:00Z">
        <w:r w:rsidR="0044254D">
          <w:t>T</w:t>
        </w:r>
      </w:ins>
      <w:r w:rsidR="00776C8C" w:rsidRPr="00250E10">
        <w:t xml:space="preserve">he </w:t>
      </w:r>
      <w:ins w:id="8" w:author="Brennan, Angela K" w:date="2025-08-12T10:50:00Z">
        <w:r w:rsidR="000F6FAC">
          <w:t xml:space="preserve">U.S. </w:t>
        </w:r>
      </w:ins>
      <w:r w:rsidR="00776C8C" w:rsidRPr="00250E10">
        <w:t xml:space="preserve">National Park Service mandates the maintenance of conditions such as they would occur “absent human domination over the landscape.” </w:t>
      </w:r>
      <w:commentRangeEnd w:id="6"/>
      <w:r w:rsidR="008D5993">
        <w:rPr>
          <w:rStyle w:val="CommentReference"/>
        </w:rPr>
        <w:commentReference w:id="6"/>
      </w:r>
      <w:commentRangeStart w:id="9"/>
      <w:del w:id="10" w:author="Brennan, Angela K" w:date="2025-08-12T10:50:00Z">
        <w:r w:rsidR="00776C8C" w:rsidRPr="00250E10" w:rsidDel="003252BF">
          <w:delText xml:space="preserve">Some observers believe that the activity of </w:delText>
        </w:r>
      </w:del>
      <w:commentRangeEnd w:id="9"/>
      <w:r w:rsidR="00CC00C9">
        <w:rPr>
          <w:rStyle w:val="CommentReference"/>
        </w:rPr>
        <w:commentReference w:id="9"/>
      </w:r>
      <w:del w:id="11" w:author="Brennan, Angela K" w:date="2025-08-12T10:50:00Z">
        <w:r w:rsidR="00776C8C" w:rsidRPr="00250E10" w:rsidDel="003252BF">
          <w:delText>a</w:delText>
        </w:r>
      </w:del>
      <w:ins w:id="12" w:author="Brennan, Angela K" w:date="2025-08-12T10:50:00Z">
        <w:r w:rsidR="003252BF">
          <w:t>A</w:t>
        </w:r>
      </w:ins>
      <w:r w:rsidR="00776C8C" w:rsidRPr="00250E10">
        <w:t xml:space="preserve"> nearby hatchery, which releases 3 million </w:t>
      </w:r>
      <w:r w:rsidR="00AA4E8E">
        <w:t>Pink Salmon</w:t>
      </w:r>
      <w:r w:rsidR="00776C8C" w:rsidRPr="00250E10">
        <w:t xml:space="preserve"> fry each year</w:t>
      </w:r>
      <w:del w:id="13" w:author="Brennan, Angela K" w:date="2025-08-12T10:50:00Z">
        <w:r w:rsidR="00776C8C" w:rsidRPr="00250E10" w:rsidDel="003252BF">
          <w:delText>, is</w:delText>
        </w:r>
      </w:del>
      <w:ins w:id="14" w:author="Brennan, Angela K" w:date="2025-08-12T10:50:00Z">
        <w:r w:rsidR="003252BF">
          <w:t xml:space="preserve"> may be</w:t>
        </w:r>
      </w:ins>
      <w:del w:id="15" w:author="Brennan, Angela K" w:date="2025-08-12T10:50:00Z">
        <w:r w:rsidR="00776C8C" w:rsidRPr="00250E10" w:rsidDel="00ED1BEE">
          <w:delText xml:space="preserve"> directly</w:delText>
        </w:r>
      </w:del>
      <w:r w:rsidR="00776C8C" w:rsidRPr="00250E10">
        <w:t xml:space="preserve"> contributing to the abundance of </w:t>
      </w:r>
      <w:r w:rsidR="00AA4E8E">
        <w:t>Pink Salmon</w:t>
      </w:r>
      <w:r w:rsidR="00776C8C" w:rsidRPr="00250E10">
        <w:t xml:space="preserve"> </w:t>
      </w:r>
      <w:del w:id="16" w:author="Brennan, Angela K" w:date="2025-08-12T10:50:00Z">
        <w:r w:rsidR="00776C8C" w:rsidRPr="00250E10" w:rsidDel="00ED1BEE">
          <w:delText>seen at</w:delText>
        </w:r>
      </w:del>
      <w:ins w:id="17" w:author="Brennan, Angela K" w:date="2025-08-12T10:50:00Z">
        <w:r w:rsidR="00ED1BEE">
          <w:t>in</w:t>
        </w:r>
      </w:ins>
      <w:r w:rsidR="00776C8C" w:rsidRPr="00250E10">
        <w:t xml:space="preserve"> Indian River. </w:t>
      </w:r>
      <w:r w:rsidR="008870EA">
        <w:t xml:space="preserve">Using Pink Salmon escapement data </w:t>
      </w:r>
      <w:r w:rsidR="008870EA" w:rsidRPr="00250E10">
        <w:t xml:space="preserve">collected by the Alaska Department of Fish </w:t>
      </w:r>
      <w:del w:id="18" w:author="Brennan, Angela K" w:date="2025-08-12T10:51:00Z">
        <w:r w:rsidR="008870EA" w:rsidRPr="00250E10" w:rsidDel="00ED1BEE">
          <w:delText xml:space="preserve">&amp; </w:delText>
        </w:r>
      </w:del>
      <w:ins w:id="19" w:author="Brennan, Angela K" w:date="2025-08-12T10:51:00Z">
        <w:r w:rsidR="00ED1BEE">
          <w:t>and</w:t>
        </w:r>
        <w:r w:rsidR="00ED1BEE" w:rsidRPr="00250E10">
          <w:t xml:space="preserve"> </w:t>
        </w:r>
      </w:ins>
      <w:r w:rsidR="008870EA" w:rsidRPr="00250E10">
        <w:t>Game</w:t>
      </w:r>
      <w:r w:rsidR="008870EA">
        <w:t>,</w:t>
      </w:r>
      <w:r w:rsidR="008870EA" w:rsidRPr="00250E10">
        <w:t xml:space="preserve"> </w:t>
      </w:r>
      <w:r w:rsidR="008870EA">
        <w:t>t</w:t>
      </w:r>
      <w:r w:rsidR="00776C8C" w:rsidRPr="00250E10">
        <w:t xml:space="preserve">his study seeks to determine whether the increased numbers of </w:t>
      </w:r>
      <w:r w:rsidR="00AA4E8E">
        <w:t>Pink Salmon</w:t>
      </w:r>
      <w:r w:rsidR="00776C8C" w:rsidRPr="00250E10">
        <w:t xml:space="preserve"> observed at Indian River are </w:t>
      </w:r>
      <w:r w:rsidR="008870EA">
        <w:t>typical</w:t>
      </w:r>
      <w:r w:rsidR="00776C8C" w:rsidRPr="00250E10">
        <w:t xml:space="preserve"> of trends in the wider region</w:t>
      </w:r>
      <w:r w:rsidR="008870EA">
        <w:t xml:space="preserve">, or whether hatchery operations </w:t>
      </w:r>
      <w:del w:id="20" w:author="Brennan, Angela K" w:date="2025-08-12T10:51:00Z">
        <w:r w:rsidR="008870EA" w:rsidDel="0043484F">
          <w:delText xml:space="preserve">are </w:delText>
        </w:r>
      </w:del>
      <w:ins w:id="21" w:author="Brennan, Angela K" w:date="2025-08-12T10:51:00Z">
        <w:r w:rsidR="0043484F">
          <w:t xml:space="preserve">may be </w:t>
        </w:r>
      </w:ins>
      <w:r w:rsidR="008870EA">
        <w:t>driving the hyperabundant runs in recent years</w:t>
      </w:r>
      <w:r w:rsidR="00776C8C" w:rsidRPr="00250E10">
        <w:t xml:space="preserve">. </w:t>
      </w:r>
      <w:r w:rsidR="00776C8C" w:rsidRPr="00776C8C">
        <w:rPr>
          <w:u w:val="single"/>
        </w:rPr>
        <w:br w:type="page"/>
      </w:r>
    </w:p>
    <w:p w14:paraId="73C162D9" w14:textId="77777777" w:rsidR="005D6201" w:rsidRPr="006A4B2F" w:rsidRDefault="005D6201" w:rsidP="006A4B2F">
      <w:pPr>
        <w:suppressLineNumbers/>
        <w:spacing w:after="0" w:line="240" w:lineRule="auto"/>
        <w:rPr>
          <w:u w:val="single"/>
        </w:rPr>
      </w:pPr>
      <w:r w:rsidRPr="006A4B2F">
        <w:rPr>
          <w:u w:val="single"/>
        </w:rPr>
        <w:lastRenderedPageBreak/>
        <w:t>Authors:</w:t>
      </w:r>
    </w:p>
    <w:p w14:paraId="164818B4" w14:textId="77777777" w:rsidR="005D6201" w:rsidRDefault="005D6201" w:rsidP="006A4B2F">
      <w:pPr>
        <w:suppressLineNumbers/>
        <w:spacing w:after="0" w:line="240" w:lineRule="auto"/>
      </w:pPr>
      <w:r>
        <w:t>Brian McGreal</w:t>
      </w:r>
    </w:p>
    <w:p w14:paraId="69EA42AC" w14:textId="65A13593" w:rsidR="005D6201" w:rsidRDefault="005D6201" w:rsidP="00AB3E00">
      <w:pPr>
        <w:suppressLineNumbers/>
        <w:spacing w:after="0" w:line="240" w:lineRule="auto"/>
      </w:pPr>
      <w:r>
        <w:t>Quantitative Ecology and</w:t>
      </w:r>
      <w:r w:rsidR="00AA4E8E">
        <w:t xml:space="preserve"> Resource</w:t>
      </w:r>
      <w:r>
        <w:t xml:space="preserve"> Management</w:t>
      </w:r>
    </w:p>
    <w:p w14:paraId="5B0CA723" w14:textId="77777777" w:rsidR="005D6201" w:rsidRDefault="005D6201" w:rsidP="006A4B2F">
      <w:pPr>
        <w:suppressLineNumbers/>
        <w:spacing w:after="0" w:line="240" w:lineRule="auto"/>
      </w:pPr>
      <w:r>
        <w:t>University of Washington</w:t>
      </w:r>
    </w:p>
    <w:p w14:paraId="21671AE3" w14:textId="0960F99A" w:rsidR="005D6201" w:rsidRDefault="005D6201" w:rsidP="006A4B2F">
      <w:pPr>
        <w:suppressLineNumbers/>
        <w:spacing w:after="0" w:line="240" w:lineRule="auto"/>
      </w:pPr>
      <w:r>
        <w:t>Seattle, WA</w:t>
      </w:r>
    </w:p>
    <w:p w14:paraId="43BC67B2" w14:textId="77777777" w:rsidR="005D6201" w:rsidRDefault="005D6201" w:rsidP="006A4B2F">
      <w:pPr>
        <w:suppressLineNumbers/>
        <w:spacing w:after="0" w:line="240" w:lineRule="auto"/>
      </w:pPr>
    </w:p>
    <w:p w14:paraId="4487C76C" w14:textId="77777777" w:rsidR="005D6201" w:rsidRDefault="005D6201" w:rsidP="006A4B2F">
      <w:pPr>
        <w:suppressLineNumbers/>
        <w:spacing w:after="0" w:line="240" w:lineRule="auto"/>
      </w:pPr>
      <w:r>
        <w:t>Scott Gende</w:t>
      </w:r>
    </w:p>
    <w:p w14:paraId="19316F13" w14:textId="12928421" w:rsidR="005D6201" w:rsidRDefault="005D6201" w:rsidP="006A4B2F">
      <w:pPr>
        <w:suppressLineNumbers/>
        <w:spacing w:after="0" w:line="240" w:lineRule="auto"/>
      </w:pPr>
      <w:r>
        <w:t>U.S. National Park Service</w:t>
      </w:r>
    </w:p>
    <w:p w14:paraId="7D546D24" w14:textId="3A43BA46" w:rsidR="005D6201" w:rsidRDefault="005D6201" w:rsidP="006A4B2F">
      <w:pPr>
        <w:suppressLineNumbers/>
        <w:spacing w:after="0" w:line="240" w:lineRule="auto"/>
      </w:pPr>
      <w:r>
        <w:t>Alaska Region</w:t>
      </w:r>
      <w:r w:rsidR="004155CC">
        <w:t>al Office</w:t>
      </w:r>
    </w:p>
    <w:p w14:paraId="1F6C113A" w14:textId="18219321" w:rsidR="005D6201" w:rsidRDefault="004155CC" w:rsidP="006A4B2F">
      <w:pPr>
        <w:suppressLineNumbers/>
        <w:spacing w:after="0" w:line="240" w:lineRule="auto"/>
      </w:pPr>
      <w:r>
        <w:t>Juneau, AK</w:t>
      </w:r>
    </w:p>
    <w:p w14:paraId="7795A6A6" w14:textId="77777777" w:rsidR="004155CC" w:rsidRDefault="004155CC" w:rsidP="006A4B2F">
      <w:pPr>
        <w:suppressLineNumbers/>
        <w:spacing w:after="0" w:line="240" w:lineRule="auto"/>
      </w:pPr>
    </w:p>
    <w:p w14:paraId="647BFA82" w14:textId="77777777" w:rsidR="005D6201" w:rsidRDefault="005D6201" w:rsidP="006A4B2F">
      <w:pPr>
        <w:suppressLineNumbers/>
        <w:spacing w:after="0" w:line="240" w:lineRule="auto"/>
      </w:pPr>
      <w:r>
        <w:t>Mark Scheuerell</w:t>
      </w:r>
    </w:p>
    <w:p w14:paraId="16611342" w14:textId="7F211EC0" w:rsidR="005D6201" w:rsidRDefault="005D6201" w:rsidP="006A4B2F">
      <w:pPr>
        <w:suppressLineNumbers/>
        <w:spacing w:after="0" w:line="240" w:lineRule="auto"/>
      </w:pPr>
      <w:r>
        <w:t>U.S. Geological Survey</w:t>
      </w:r>
      <w:ins w:id="22" w:author="Brennan, Angela K" w:date="2025-08-11T09:38:00Z">
        <w:r w:rsidR="0015102A">
          <w:t>,</w:t>
        </w:r>
      </w:ins>
      <w:r>
        <w:t xml:space="preserve"> Washington Cooperative Fish and Wildlife Research Unit</w:t>
      </w:r>
    </w:p>
    <w:p w14:paraId="55093961" w14:textId="7C740CE2" w:rsidR="005D6201" w:rsidRDefault="005D6201" w:rsidP="006A4B2F">
      <w:pPr>
        <w:suppressLineNumbers/>
        <w:spacing w:after="0" w:line="240" w:lineRule="auto"/>
      </w:pPr>
      <w:r>
        <w:t>School of Aquatic and Fisher</w:t>
      </w:r>
      <w:r w:rsidR="00AA4E8E">
        <w:t>y</w:t>
      </w:r>
      <w:r>
        <w:t xml:space="preserve"> Sciences</w:t>
      </w:r>
    </w:p>
    <w:p w14:paraId="1B368846" w14:textId="3E871F3A" w:rsidR="005D6201" w:rsidRDefault="005D6201" w:rsidP="006A4B2F">
      <w:pPr>
        <w:suppressLineNumbers/>
        <w:spacing w:after="0" w:line="240" w:lineRule="auto"/>
      </w:pPr>
      <w:r>
        <w:t>University of Washington</w:t>
      </w:r>
    </w:p>
    <w:p w14:paraId="655FF8B5" w14:textId="268F5EC6" w:rsidR="005D6201" w:rsidRDefault="005D6201" w:rsidP="006A4B2F">
      <w:pPr>
        <w:suppressLineNumbers/>
        <w:spacing w:after="0" w:line="240" w:lineRule="auto"/>
      </w:pPr>
      <w:r>
        <w:t>Seattle, WA</w:t>
      </w:r>
    </w:p>
    <w:p w14:paraId="6FF5166D" w14:textId="77777777" w:rsidR="005D6201" w:rsidRDefault="005D6201" w:rsidP="006A4B2F">
      <w:pPr>
        <w:suppressLineNumbers/>
        <w:spacing w:after="0" w:line="240" w:lineRule="auto"/>
      </w:pPr>
    </w:p>
    <w:p w14:paraId="0349A4BF" w14:textId="1584DD86" w:rsidR="005D6201" w:rsidRDefault="005D6201" w:rsidP="006A4B2F">
      <w:pPr>
        <w:suppressLineNumbers/>
        <w:spacing w:after="0" w:line="240" w:lineRule="auto"/>
      </w:pPr>
      <w:r>
        <w:t>T</w:t>
      </w:r>
      <w:r w:rsidR="00743C6D">
        <w:t>homas</w:t>
      </w:r>
      <w:r>
        <w:t xml:space="preserve"> Quinn</w:t>
      </w:r>
    </w:p>
    <w:p w14:paraId="5C8A120C" w14:textId="659FFF9D" w:rsidR="005D6201" w:rsidRDefault="005D6201" w:rsidP="006A4B2F">
      <w:pPr>
        <w:suppressLineNumbers/>
        <w:spacing w:after="0" w:line="240" w:lineRule="auto"/>
      </w:pPr>
      <w:r>
        <w:t>School of Aquatic and Fisher</w:t>
      </w:r>
      <w:r w:rsidR="00AA4E8E">
        <w:t>y</w:t>
      </w:r>
      <w:r>
        <w:t xml:space="preserve"> Sciences</w:t>
      </w:r>
    </w:p>
    <w:p w14:paraId="37E3366B" w14:textId="77777777" w:rsidR="005D6201" w:rsidRDefault="005D6201" w:rsidP="006A4B2F">
      <w:pPr>
        <w:suppressLineNumbers/>
        <w:spacing w:after="0" w:line="240" w:lineRule="auto"/>
      </w:pPr>
      <w:r>
        <w:t>University of Washington</w:t>
      </w:r>
    </w:p>
    <w:p w14:paraId="22AB7B78" w14:textId="77777777" w:rsidR="005D6201" w:rsidRDefault="005D6201" w:rsidP="006A4B2F">
      <w:pPr>
        <w:suppressLineNumbers/>
        <w:spacing w:after="0" w:line="240" w:lineRule="auto"/>
      </w:pPr>
      <w:r>
        <w:t>Seattle, WA</w:t>
      </w:r>
    </w:p>
    <w:p w14:paraId="38D5D87D" w14:textId="77777777" w:rsidR="005D6201" w:rsidRDefault="005D6201" w:rsidP="006A4B2F">
      <w:pPr>
        <w:suppressLineNumbers/>
        <w:spacing w:after="0" w:line="240" w:lineRule="auto"/>
      </w:pPr>
    </w:p>
    <w:p w14:paraId="0693C574" w14:textId="2E5CB2F7" w:rsidR="006A4B2F" w:rsidDel="00FD6B54" w:rsidRDefault="005D6201" w:rsidP="006A4B2F">
      <w:pPr>
        <w:suppressLineNumbers/>
        <w:spacing w:after="0" w:line="240" w:lineRule="auto"/>
        <w:rPr>
          <w:del w:id="23" w:author="Brennan, Angela K" w:date="2025-08-11T09:48:00Z"/>
        </w:rPr>
      </w:pPr>
      <w:commentRangeStart w:id="24"/>
      <w:del w:id="25" w:author="Brennan, Angela K" w:date="2025-08-11T09:48:00Z">
        <w:r w:rsidRPr="005D6201" w:rsidDel="00FD6B54">
          <w:delText xml:space="preserve">This draft manuscript is distributed solely for purposes of scientific peer review. Its content is deliberative and predecisional, so it </w:delText>
        </w:r>
        <w:r w:rsidR="00F433DA" w:rsidRPr="00F433DA" w:rsidDel="00FD6B54">
          <w:rPr>
            <w:highlight w:val="yellow"/>
          </w:rPr>
          <w:delText>must</w:delText>
        </w:r>
        <w:r w:rsidRPr="005D6201" w:rsidDel="00FD6B54">
          <w:delText xml:space="preserve"> not be disclosed or released by reviewers. Because the manuscript has not yet been approved for publication by the U.S. Geological Survey (USGS), it does not represent any official USGS finding or policy.</w:delText>
        </w:r>
      </w:del>
      <w:commentRangeEnd w:id="24"/>
      <w:r w:rsidR="00EF387C">
        <w:rPr>
          <w:rStyle w:val="CommentReference"/>
        </w:rPr>
        <w:commentReference w:id="24"/>
      </w:r>
    </w:p>
    <w:p w14:paraId="1443B3EB" w14:textId="77777777" w:rsidR="00A42FBF" w:rsidRDefault="00A42FBF" w:rsidP="006A4B2F">
      <w:pPr>
        <w:suppressLineNumbers/>
        <w:spacing w:after="0" w:line="240" w:lineRule="auto"/>
      </w:pPr>
    </w:p>
    <w:p w14:paraId="0A521B7D" w14:textId="71B4E149" w:rsidR="00A42FBF" w:rsidRPr="00E60E72" w:rsidRDefault="00A42FBF" w:rsidP="006A4B2F">
      <w:pPr>
        <w:suppressLineNumbers/>
        <w:spacing w:after="0" w:line="240" w:lineRule="auto"/>
        <w:rPr>
          <w:u w:val="single"/>
        </w:rPr>
      </w:pPr>
      <w:r w:rsidRPr="00E60E72">
        <w:rPr>
          <w:u w:val="single"/>
        </w:rPr>
        <w:t xml:space="preserve">Acknowledgements: </w:t>
      </w:r>
    </w:p>
    <w:p w14:paraId="2DBC8510" w14:textId="248A29E8" w:rsidR="00A42FBF" w:rsidRDefault="00A42FBF" w:rsidP="006A4B2F">
      <w:pPr>
        <w:suppressLineNumbers/>
        <w:spacing w:after="0" w:line="240" w:lineRule="auto"/>
      </w:pPr>
      <w:r>
        <w:t xml:space="preserve">The work presented would not have been possible without support from Sitka National Historical Park management and biologists. Mary Miller, Olivia Magni, Jordan Tanguay, and Zachary Jones have provided substantial guidance in understanding the ecological and cultural history of the park and its neighbors. Lauren Bell, Bill Coltharp, and Haley Jenkins of the Sitka Sound Science Center have likewise </w:t>
      </w:r>
      <w:r w:rsidR="00E60E72">
        <w:t>offered</w:t>
      </w:r>
      <w:r>
        <w:t xml:space="preserve"> invaluable </w:t>
      </w:r>
      <w:r w:rsidR="00E60E72">
        <w:t xml:space="preserve">perspectives and </w:t>
      </w:r>
      <w:r>
        <w:t>background regarding the history and current state of hatchery operations. Finally,</w:t>
      </w:r>
      <w:r w:rsidR="00E60E72">
        <w:t xml:space="preserve"> collaboration from Alaska Department of Fish and Game biologists</w:t>
      </w:r>
      <w:r>
        <w:t xml:space="preserve"> Aaron Du</w:t>
      </w:r>
      <w:r w:rsidR="00E60E72">
        <w:t>p</w:t>
      </w:r>
      <w:r>
        <w:t>uis and Justin Priest</w:t>
      </w:r>
      <w:r w:rsidR="00E60E72">
        <w:t xml:space="preserve"> has enabled this work to compare Indian River Pink Salmon abundances to those seen elsewhere in the vicinity of Sitka, a vital component of this research. </w:t>
      </w:r>
      <w:r w:rsidR="00F173FA">
        <w:t>T</w:t>
      </w:r>
      <w:r w:rsidR="00E60E72">
        <w:t xml:space="preserve">his </w:t>
      </w:r>
      <w:r w:rsidR="00F173FA">
        <w:t>research</w:t>
      </w:r>
      <w:r w:rsidR="00E60E72">
        <w:t xml:space="preserve"> has</w:t>
      </w:r>
      <w:r w:rsidR="00F173FA">
        <w:t xml:space="preserve"> occurred on the ancestral homeland and</w:t>
      </w:r>
      <w:r w:rsidR="00E60E72">
        <w:t xml:space="preserve"> with the approval of the Sitka Tribe of Alaska</w:t>
      </w:r>
      <w:r w:rsidR="00F173FA">
        <w:t>.</w:t>
      </w:r>
      <w:r w:rsidR="00E60E72">
        <w:t xml:space="preserve">  </w:t>
      </w:r>
    </w:p>
    <w:p w14:paraId="30BA2820" w14:textId="0EDA8255" w:rsidR="005D6201" w:rsidRDefault="005D6201" w:rsidP="006A4B2F">
      <w:pPr>
        <w:suppressLineNumbers/>
        <w:spacing w:after="0" w:line="240" w:lineRule="auto"/>
      </w:pPr>
      <w:r>
        <w:br w:type="page"/>
      </w:r>
    </w:p>
    <w:p w14:paraId="53E6C43B" w14:textId="5DD7F75B" w:rsidR="00120383" w:rsidRDefault="00905CAA" w:rsidP="00966D11">
      <w:pPr>
        <w:spacing w:after="0" w:line="480" w:lineRule="auto"/>
        <w:ind w:firstLine="720"/>
      </w:pPr>
      <w:r>
        <w:lastRenderedPageBreak/>
        <w:t xml:space="preserve">Since </w:t>
      </w:r>
      <w:r w:rsidR="00D97922">
        <w:t>its</w:t>
      </w:r>
      <w:r>
        <w:t xml:space="preserve"> inception, </w:t>
      </w:r>
      <w:r w:rsidR="00D97922">
        <w:t xml:space="preserve">the </w:t>
      </w:r>
      <w:r>
        <w:t>National Park</w:t>
      </w:r>
      <w:r w:rsidR="00D97922">
        <w:t xml:space="preserve"> Service</w:t>
      </w:r>
      <w:r>
        <w:t xml:space="preserve"> </w:t>
      </w:r>
      <w:r w:rsidR="00670EB8">
        <w:t xml:space="preserve">(NPS) </w:t>
      </w:r>
      <w:r>
        <w:t>ha</w:t>
      </w:r>
      <w:r w:rsidR="00D97922">
        <w:t>s</w:t>
      </w:r>
      <w:r>
        <w:t xml:space="preserve"> operated under a mandate to </w:t>
      </w:r>
      <w:r w:rsidR="00900097">
        <w:t>“</w:t>
      </w:r>
      <w:r w:rsidR="00A7415B">
        <w:t xml:space="preserve">preserve unimpaired the natural and cultural resources” under its </w:t>
      </w:r>
      <w:r w:rsidR="00F150CB">
        <w:t>stewardship</w:t>
      </w:r>
      <w:r w:rsidR="00E518EF">
        <w:t xml:space="preserve">.  For </w:t>
      </w:r>
      <w:r w:rsidR="00335000">
        <w:t>fish, wildlife</w:t>
      </w:r>
      <w:r w:rsidR="005C3D75">
        <w:t>,</w:t>
      </w:r>
      <w:r w:rsidR="00335000">
        <w:t xml:space="preserve"> and other </w:t>
      </w:r>
      <w:r w:rsidR="00E518EF">
        <w:t xml:space="preserve">natural resources, </w:t>
      </w:r>
      <w:r w:rsidR="00B44449">
        <w:t xml:space="preserve">this mandate </w:t>
      </w:r>
      <w:r w:rsidR="00335000">
        <w:t>calls for</w:t>
      </w:r>
      <w:r w:rsidR="00B44449">
        <w:t xml:space="preserve"> </w:t>
      </w:r>
      <w:r w:rsidR="00AC7325">
        <w:t>maintain</w:t>
      </w:r>
      <w:r w:rsidR="00B44449">
        <w:t>ing</w:t>
      </w:r>
      <w:r w:rsidR="00AC7325">
        <w:t xml:space="preserve"> </w:t>
      </w:r>
      <w:r w:rsidR="00E518EF">
        <w:t xml:space="preserve">abundances </w:t>
      </w:r>
      <w:r>
        <w:t xml:space="preserve">within </w:t>
      </w:r>
      <w:r w:rsidR="00D97922">
        <w:t>a</w:t>
      </w:r>
      <w:r>
        <w:t xml:space="preserve"> </w:t>
      </w:r>
      <w:r w:rsidR="008870EA">
        <w:t>“</w:t>
      </w:r>
      <w:r>
        <w:t>natural range of variation</w:t>
      </w:r>
      <w:r w:rsidR="004353FF">
        <w:t>”</w:t>
      </w:r>
      <w:r w:rsidR="00A9712C">
        <w:t xml:space="preserve"> (National Park Service 2025a)</w:t>
      </w:r>
      <w:r>
        <w:t xml:space="preserve">. Pursuant to this, </w:t>
      </w:r>
      <w:r w:rsidR="00E518EF">
        <w:t>park managers</w:t>
      </w:r>
      <w:r>
        <w:t xml:space="preserve"> </w:t>
      </w:r>
      <w:r w:rsidR="00E518EF">
        <w:t xml:space="preserve">are often confronted with </w:t>
      </w:r>
      <w:r w:rsidR="00BD0D8E">
        <w:t>either</w:t>
      </w:r>
      <w:r>
        <w:t xml:space="preserve"> </w:t>
      </w:r>
      <w:r w:rsidR="00BD0D8E">
        <w:t xml:space="preserve">the </w:t>
      </w:r>
      <w:r>
        <w:t xml:space="preserve">scarcity of </w:t>
      </w:r>
      <w:r w:rsidR="00335000">
        <w:t>native</w:t>
      </w:r>
      <w:r>
        <w:t xml:space="preserve"> plant or animal species or </w:t>
      </w:r>
      <w:r w:rsidR="005B6630">
        <w:t xml:space="preserve">an </w:t>
      </w:r>
      <w:r>
        <w:t xml:space="preserve">abundance of non-native </w:t>
      </w:r>
      <w:r w:rsidR="00E518EF">
        <w:t xml:space="preserve">(exotic, invasive) </w:t>
      </w:r>
      <w:r>
        <w:t xml:space="preserve">species </w:t>
      </w:r>
      <w:r w:rsidR="00AC7325">
        <w:t xml:space="preserve">that may </w:t>
      </w:r>
      <w:r w:rsidR="005B6630">
        <w:t>damag</w:t>
      </w:r>
      <w:r w:rsidR="00AC7325">
        <w:t>e</w:t>
      </w:r>
      <w:r w:rsidR="005B6630">
        <w:t xml:space="preserve"> park </w:t>
      </w:r>
      <w:r>
        <w:t xml:space="preserve">ecosystems. </w:t>
      </w:r>
      <w:r w:rsidR="005B6630">
        <w:t xml:space="preserve">However, ecosystems </w:t>
      </w:r>
      <w:r w:rsidR="004652DC">
        <w:t>can</w:t>
      </w:r>
      <w:r w:rsidR="005B6630">
        <w:t xml:space="preserve"> also </w:t>
      </w:r>
      <w:r w:rsidR="00335000">
        <w:t>experience</w:t>
      </w:r>
      <w:r w:rsidR="005B6630">
        <w:t xml:space="preserve"> </w:t>
      </w:r>
      <w:r w:rsidR="00335000">
        <w:t>the</w:t>
      </w:r>
      <w:r w:rsidR="00E518EF">
        <w:t xml:space="preserve"> </w:t>
      </w:r>
      <w:r w:rsidR="00AA4E8E">
        <w:t>hyperabundance</w:t>
      </w:r>
      <w:r w:rsidR="005B6630">
        <w:t xml:space="preserve"> </w:t>
      </w:r>
      <w:r w:rsidR="00335000">
        <w:t xml:space="preserve">(i.e., abundance far beyond the </w:t>
      </w:r>
      <w:r w:rsidR="00A7415B">
        <w:t xml:space="preserve">established </w:t>
      </w:r>
      <w:r w:rsidR="00335000">
        <w:t xml:space="preserve">range of densities) </w:t>
      </w:r>
      <w:r w:rsidR="005B6630">
        <w:t xml:space="preserve">of </w:t>
      </w:r>
      <w:r w:rsidR="003D3FEA">
        <w:t>a</w:t>
      </w:r>
      <w:r w:rsidR="00335000">
        <w:t xml:space="preserve"> </w:t>
      </w:r>
      <w:r w:rsidR="003D3FEA">
        <w:t>n</w:t>
      </w:r>
      <w:r w:rsidR="00335000">
        <w:t>ative</w:t>
      </w:r>
      <w:r w:rsidR="005B6630">
        <w:t xml:space="preserve"> species</w:t>
      </w:r>
      <w:r w:rsidR="0023159F">
        <w:t>,</w:t>
      </w:r>
      <w:r w:rsidR="00C223FB">
        <w:t xml:space="preserve"> due to </w:t>
      </w:r>
      <w:r w:rsidR="004652DC">
        <w:t xml:space="preserve">shifting </w:t>
      </w:r>
      <w:r w:rsidR="005B6630">
        <w:t xml:space="preserve">regional trends </w:t>
      </w:r>
      <w:r w:rsidR="004652DC">
        <w:t xml:space="preserve">in habitat suitability, </w:t>
      </w:r>
      <w:r w:rsidR="005B6630">
        <w:t xml:space="preserve">direct </w:t>
      </w:r>
      <w:r w:rsidR="004652DC">
        <w:t>(and often anthropogenic) intervention, or a combination of the two</w:t>
      </w:r>
      <w:r w:rsidR="005B6630">
        <w:t xml:space="preserve">. </w:t>
      </w:r>
      <w:r w:rsidR="00120383">
        <w:t xml:space="preserve"> </w:t>
      </w:r>
    </w:p>
    <w:p w14:paraId="2F3C071C" w14:textId="55DD20C4" w:rsidR="00E518EF" w:rsidRDefault="00120383" w:rsidP="00966D11">
      <w:pPr>
        <w:spacing w:after="0" w:line="480" w:lineRule="auto"/>
        <w:ind w:firstLine="720"/>
      </w:pPr>
      <w:r>
        <w:t xml:space="preserve">For example, in </w:t>
      </w:r>
      <w:r w:rsidR="00847B01">
        <w:t xml:space="preserve">Yellowstone </w:t>
      </w:r>
      <w:r w:rsidR="005B6630">
        <w:t>National Park</w:t>
      </w:r>
      <w:r w:rsidR="00376DC6">
        <w:t>,</w:t>
      </w:r>
      <w:r>
        <w:t xml:space="preserve"> </w:t>
      </w:r>
      <w:r w:rsidR="005C3D75">
        <w:t xml:space="preserve">native </w:t>
      </w:r>
      <w:r w:rsidR="00AA4E8E">
        <w:t>M</w:t>
      </w:r>
      <w:r w:rsidR="005B6630">
        <w:t xml:space="preserve">ountain </w:t>
      </w:r>
      <w:r w:rsidR="00AA4E8E">
        <w:t>P</w:t>
      </w:r>
      <w:r w:rsidR="005B6630">
        <w:t xml:space="preserve">ine </w:t>
      </w:r>
      <w:r w:rsidR="00AA4E8E">
        <w:t>B</w:t>
      </w:r>
      <w:r w:rsidR="005B6630">
        <w:t xml:space="preserve">eetles </w:t>
      </w:r>
      <w:r w:rsidR="00EB7D9F">
        <w:t>(</w:t>
      </w:r>
      <w:r w:rsidR="00EB7D9F">
        <w:rPr>
          <w:i/>
          <w:iCs/>
        </w:rPr>
        <w:t>Dendroctonus ponderosae</w:t>
      </w:r>
      <w:r w:rsidR="00EB7D9F">
        <w:t xml:space="preserve">) </w:t>
      </w:r>
      <w:r w:rsidR="005B6630">
        <w:t>have recently decimated coniferous forests due to a lack of cold winter temperatures</w:t>
      </w:r>
      <w:r w:rsidR="00376DC6">
        <w:t>,</w:t>
      </w:r>
      <w:r w:rsidR="005B6630">
        <w:t xml:space="preserve"> which have traditionally limited the insects’ </w:t>
      </w:r>
      <w:r w:rsidR="00847B01">
        <w:t>numbers</w:t>
      </w:r>
      <w:r>
        <w:t xml:space="preserve"> and</w:t>
      </w:r>
      <w:r w:rsidR="00E518EF">
        <w:t>, by extension,</w:t>
      </w:r>
      <w:r>
        <w:t xml:space="preserve"> their impacts on forests</w:t>
      </w:r>
      <w:r w:rsidR="00847B01">
        <w:t xml:space="preserve"> (Gibson et al. 2008)</w:t>
      </w:r>
      <w:r w:rsidR="005B6630">
        <w:t>.</w:t>
      </w:r>
      <w:r w:rsidR="00847B01">
        <w:t xml:space="preserve"> </w:t>
      </w:r>
      <w:r w:rsidR="005B6630">
        <w:t xml:space="preserve"> </w:t>
      </w:r>
      <w:r>
        <w:t>Likewise, i</w:t>
      </w:r>
      <w:r w:rsidR="00F9748D">
        <w:t xml:space="preserve">n many </w:t>
      </w:r>
      <w:commentRangeStart w:id="26"/>
      <w:ins w:id="27" w:author="Latysh, Natalie" w:date="2025-08-18T11:54:00Z">
        <w:r w:rsidR="005706AC">
          <w:t>m</w:t>
        </w:r>
      </w:ins>
      <w:del w:id="28" w:author="Latysh, Natalie" w:date="2025-08-18T11:54:00Z">
        <w:r w:rsidR="00F9748D" w:rsidDel="005706AC">
          <w:delText>M</w:delText>
        </w:r>
      </w:del>
      <w:r w:rsidR="00F9748D">
        <w:t>idwestern</w:t>
      </w:r>
      <w:commentRangeEnd w:id="26"/>
      <w:r w:rsidR="005706AC">
        <w:rPr>
          <w:rStyle w:val="CommentReference"/>
        </w:rPr>
        <w:commentReference w:id="26"/>
      </w:r>
      <w:r w:rsidR="00F9748D">
        <w:t xml:space="preserve"> and </w:t>
      </w:r>
      <w:ins w:id="29" w:author="Latysh, Natalie" w:date="2025-08-18T11:54:00Z">
        <w:r w:rsidR="005706AC">
          <w:t>e</w:t>
        </w:r>
      </w:ins>
      <w:del w:id="30" w:author="Latysh, Natalie" w:date="2025-08-18T11:54:00Z">
        <w:r w:rsidR="00C44A0B" w:rsidDel="005706AC">
          <w:delText>E</w:delText>
        </w:r>
      </w:del>
      <w:r w:rsidR="00F9748D">
        <w:t xml:space="preserve">astern </w:t>
      </w:r>
      <w:r w:rsidR="00670EB8">
        <w:t>NPS units</w:t>
      </w:r>
      <w:r w:rsidR="00F9748D">
        <w:t xml:space="preserve">, habitat alterations and the </w:t>
      </w:r>
      <w:r w:rsidR="00E518EF">
        <w:t xml:space="preserve">extirpation </w:t>
      </w:r>
      <w:r w:rsidR="00F9748D">
        <w:t xml:space="preserve">of natural predators outside park boundaries </w:t>
      </w:r>
      <w:r w:rsidR="00132AE2">
        <w:t xml:space="preserve">have </w:t>
      </w:r>
      <w:r w:rsidR="00F9748D">
        <w:t xml:space="preserve">led to </w:t>
      </w:r>
      <w:r>
        <w:t xml:space="preserve">unprecedented </w:t>
      </w:r>
      <w:r w:rsidR="00F9748D">
        <w:t xml:space="preserve">densities of </w:t>
      </w:r>
      <w:r w:rsidR="00EB7D9F">
        <w:t>W</w:t>
      </w:r>
      <w:r w:rsidR="00F9748D">
        <w:t>hite-</w:t>
      </w:r>
      <w:r w:rsidR="00EB7D9F">
        <w:t>T</w:t>
      </w:r>
      <w:r w:rsidR="00F9748D">
        <w:t xml:space="preserve">ailed </w:t>
      </w:r>
      <w:r w:rsidR="00EB7D9F">
        <w:t>D</w:t>
      </w:r>
      <w:r w:rsidR="00F9748D">
        <w:t>eer</w:t>
      </w:r>
      <w:r w:rsidR="00EB7D9F">
        <w:t xml:space="preserve"> (</w:t>
      </w:r>
      <w:r w:rsidR="00EB7D9F">
        <w:rPr>
          <w:i/>
          <w:iCs/>
        </w:rPr>
        <w:t>Odocoileus virginianus</w:t>
      </w:r>
      <w:r w:rsidR="00EB7D9F">
        <w:t>)</w:t>
      </w:r>
      <w:r w:rsidR="00F9748D">
        <w:t xml:space="preserve">, capable of intense foraging on vegetation and the depletion of resources </w:t>
      </w:r>
      <w:r w:rsidR="005C3D75">
        <w:t>on</w:t>
      </w:r>
      <w:r w:rsidR="00F83617">
        <w:t xml:space="preserve"> </w:t>
      </w:r>
      <w:r w:rsidR="00F9748D">
        <w:t>which other</w:t>
      </w:r>
      <w:r w:rsidR="005C3D75">
        <w:t xml:space="preserve"> </w:t>
      </w:r>
      <w:r w:rsidR="00F9748D">
        <w:t>species depend (</w:t>
      </w:r>
      <w:r w:rsidR="00656692">
        <w:t>Miller et al. 2023</w:t>
      </w:r>
      <w:r w:rsidR="00F9748D">
        <w:t xml:space="preserve">). </w:t>
      </w:r>
    </w:p>
    <w:p w14:paraId="19DB7BF7" w14:textId="0F765B62" w:rsidR="00907B16" w:rsidRDefault="00E518EF" w:rsidP="00F1201D">
      <w:pPr>
        <w:spacing w:after="0" w:line="480" w:lineRule="auto"/>
        <w:ind w:firstLine="720"/>
      </w:pPr>
      <w:commentRangeStart w:id="31"/>
      <w:del w:id="32" w:author="Brennan, Angela K" w:date="2025-08-11T13:25:00Z">
        <w:r w:rsidDel="00814589">
          <w:delText xml:space="preserve">While </w:delText>
        </w:r>
      </w:del>
      <w:commentRangeStart w:id="33"/>
      <w:ins w:id="34" w:author="Brennan, Angela K" w:date="2025-08-11T13:25:00Z">
        <w:r w:rsidR="00814589">
          <w:t xml:space="preserve">Although </w:t>
        </w:r>
      </w:ins>
      <w:commentRangeEnd w:id="31"/>
      <w:ins w:id="35" w:author="Brennan, Angela K" w:date="2025-08-11T13:27:00Z">
        <w:r w:rsidR="00A35FDD">
          <w:rPr>
            <w:rStyle w:val="CommentReference"/>
          </w:rPr>
          <w:commentReference w:id="31"/>
        </w:r>
      </w:ins>
      <w:r w:rsidR="00AB0F7A">
        <w:t xml:space="preserve">there is little debate that </w:t>
      </w:r>
      <w:r>
        <w:t xml:space="preserve">these issues generate a </w:t>
      </w:r>
      <w:r w:rsidR="00F433DA" w:rsidRPr="00F433DA">
        <w:rPr>
          <w:highlight w:val="yellow"/>
        </w:rPr>
        <w:t>need</w:t>
      </w:r>
      <w:r>
        <w:t xml:space="preserve"> for management action</w:t>
      </w:r>
      <w:commentRangeEnd w:id="33"/>
      <w:r w:rsidR="00DE0FE2">
        <w:rPr>
          <w:rStyle w:val="CommentReference"/>
        </w:rPr>
        <w:commentReference w:id="33"/>
      </w:r>
      <w:r>
        <w:t>, t</w:t>
      </w:r>
      <w:r w:rsidR="00686A4A">
        <w:t xml:space="preserve">he question of when </w:t>
      </w:r>
      <w:r w:rsidR="00F1201D">
        <w:t>a</w:t>
      </w:r>
      <w:r w:rsidR="00686A4A">
        <w:t xml:space="preserve"> species exceed</w:t>
      </w:r>
      <w:r w:rsidR="004652DC">
        <w:t>s</w:t>
      </w:r>
      <w:r w:rsidR="00686A4A">
        <w:t xml:space="preserve"> the</w:t>
      </w:r>
      <w:r w:rsidR="00F1201D">
        <w:t>ir</w:t>
      </w:r>
      <w:r w:rsidR="00686A4A">
        <w:t xml:space="preserve"> natural range of </w:t>
      </w:r>
      <w:r w:rsidR="00F83617">
        <w:t xml:space="preserve">abundance </w:t>
      </w:r>
      <w:r w:rsidR="00AB0F7A">
        <w:t>can be difficult to ascertain</w:t>
      </w:r>
      <w:r w:rsidR="00686A4A">
        <w:t xml:space="preserve">. In the case of the </w:t>
      </w:r>
      <w:r w:rsidR="00F1201D">
        <w:t>M</w:t>
      </w:r>
      <w:r w:rsidR="00686A4A">
        <w:t xml:space="preserve">ountain </w:t>
      </w:r>
      <w:r w:rsidR="00F1201D">
        <w:t>P</w:t>
      </w:r>
      <w:r w:rsidR="00686A4A">
        <w:t xml:space="preserve">ine </w:t>
      </w:r>
      <w:r w:rsidR="00F1201D">
        <w:t>B</w:t>
      </w:r>
      <w:r w:rsidR="00686A4A">
        <w:t xml:space="preserve">eetle, numbers of the insects are on the rise throughout the Rocky Mountains due to shifting climate patterns (Gibson et al. 2008). Is this then an </w:t>
      </w:r>
      <w:r w:rsidR="00F1201D">
        <w:t>“</w:t>
      </w:r>
      <w:r w:rsidR="00686A4A">
        <w:t>unnatural</w:t>
      </w:r>
      <w:r w:rsidR="00132AE2">
        <w:t>”</w:t>
      </w:r>
      <w:r w:rsidR="00686A4A">
        <w:t xml:space="preserve"> </w:t>
      </w:r>
      <w:r w:rsidR="005D6201">
        <w:t>hyperabundance</w:t>
      </w:r>
      <w:r w:rsidR="005C3D75">
        <w:t>,</w:t>
      </w:r>
      <w:r w:rsidR="00686A4A">
        <w:t xml:space="preserve"> or is it representative of a new natural state? </w:t>
      </w:r>
      <w:r w:rsidR="00AB0F7A">
        <w:t>P</w:t>
      </w:r>
      <w:r w:rsidR="00120383">
        <w:t xml:space="preserve">ark managers </w:t>
      </w:r>
      <w:r w:rsidR="00AB0F7A">
        <w:t xml:space="preserve">across the NPS are confronted with these issues as they seek to </w:t>
      </w:r>
      <w:r w:rsidR="00B81D24">
        <w:t>make careful and informed decisions</w:t>
      </w:r>
      <w:r w:rsidR="00BC69AC">
        <w:t xml:space="preserve"> </w:t>
      </w:r>
      <w:r w:rsidR="00B81D24">
        <w:t xml:space="preserve">using the best scientific information available </w:t>
      </w:r>
      <w:r w:rsidR="00F150CB">
        <w:t>to</w:t>
      </w:r>
      <w:r w:rsidR="00BC69AC">
        <w:t xml:space="preserve"> preserve</w:t>
      </w:r>
      <w:r w:rsidR="00B81D24">
        <w:t xml:space="preserve"> natural</w:t>
      </w:r>
      <w:r w:rsidR="00BC69AC">
        <w:t xml:space="preserve"> resources</w:t>
      </w:r>
      <w:r w:rsidR="00AB0F7A">
        <w:t xml:space="preserve">. </w:t>
      </w:r>
      <w:r w:rsidR="00BC69AC">
        <w:t>These ideas are central to the research</w:t>
      </w:r>
      <w:r w:rsidR="0023159F">
        <w:t xml:space="preserve"> </w:t>
      </w:r>
      <w:r w:rsidR="00BC69AC">
        <w:t>presented in this article</w:t>
      </w:r>
      <w:r w:rsidR="00C51DBC">
        <w:t>.</w:t>
      </w:r>
      <w:r w:rsidR="00BC69AC">
        <w:t xml:space="preserve"> </w:t>
      </w:r>
      <w:commentRangeStart w:id="36"/>
      <w:r w:rsidR="00C51DBC">
        <w:t xml:space="preserve">At the </w:t>
      </w:r>
      <w:commentRangeStart w:id="37"/>
      <w:r w:rsidR="00C51DBC">
        <w:t>Indian River in Sitka National Historical Park</w:t>
      </w:r>
      <w:commentRangeEnd w:id="37"/>
      <w:r w:rsidR="00BF3660">
        <w:rPr>
          <w:rStyle w:val="CommentReference"/>
        </w:rPr>
        <w:commentReference w:id="37"/>
      </w:r>
      <w:r w:rsidR="00C51DBC">
        <w:t xml:space="preserve">, </w:t>
      </w:r>
      <w:ins w:id="38" w:author="Brennan, Angela K" w:date="2025-08-11T13:40:00Z">
        <w:r w:rsidR="00E06CF4">
          <w:t xml:space="preserve">in </w:t>
        </w:r>
      </w:ins>
      <w:r w:rsidR="00C51DBC">
        <w:t xml:space="preserve">recent decades </w:t>
      </w:r>
      <w:del w:id="39" w:author="Brennan, Angela K" w:date="2025-08-11T13:40:00Z">
        <w:r w:rsidR="00C51DBC" w:rsidDel="00E06CF4">
          <w:delText xml:space="preserve">have seen </w:delText>
        </w:r>
      </w:del>
      <w:ins w:id="40" w:author="Brennan, Angela K" w:date="2025-08-11T13:41:00Z">
        <w:r w:rsidR="00E06CF4">
          <w:t>the</w:t>
        </w:r>
      </w:ins>
      <w:ins w:id="41" w:author="Brennan, Angela K" w:date="2025-08-11T13:40:00Z">
        <w:r w:rsidR="00E06CF4">
          <w:t xml:space="preserve"> </w:t>
        </w:r>
      </w:ins>
      <w:r w:rsidR="00C51DBC">
        <w:t xml:space="preserve">annual abundances of native Pink Salmon </w:t>
      </w:r>
      <w:r w:rsidR="00C51DBC">
        <w:rPr>
          <w:rFonts w:cstheme="minorHAnsi"/>
          <w:color w:val="202122"/>
          <w:shd w:val="clear" w:color="auto" w:fill="FFFFFF"/>
        </w:rPr>
        <w:t>(</w:t>
      </w:r>
      <w:r w:rsidR="00C51DBC" w:rsidRPr="00C44A0B">
        <w:rPr>
          <w:i/>
          <w:iCs/>
        </w:rPr>
        <w:t>Oncorhynchus</w:t>
      </w:r>
      <w:r w:rsidR="00C51DBC" w:rsidRPr="00EB397D">
        <w:rPr>
          <w:rFonts w:cstheme="minorHAnsi"/>
          <w:i/>
          <w:iCs/>
          <w:color w:val="202122"/>
          <w:shd w:val="clear" w:color="auto" w:fill="FFFFFF"/>
        </w:rPr>
        <w:t xml:space="preserve"> gorbuscha</w:t>
      </w:r>
      <w:r w:rsidR="00C51DBC">
        <w:rPr>
          <w:rFonts w:cstheme="minorHAnsi"/>
          <w:color w:val="202122"/>
          <w:shd w:val="clear" w:color="auto" w:fill="FFFFFF"/>
        </w:rPr>
        <w:t xml:space="preserve">, </w:t>
      </w:r>
      <w:commentRangeStart w:id="42"/>
      <w:r w:rsidR="00C51DBC" w:rsidRPr="00EB397D">
        <w:rPr>
          <w:rFonts w:cstheme="minorHAnsi"/>
          <w:color w:val="202122"/>
          <w:shd w:val="clear" w:color="auto" w:fill="FFFFFF"/>
        </w:rPr>
        <w:t>Sti’moon, cháas’</w:t>
      </w:r>
      <w:commentRangeEnd w:id="42"/>
      <w:r w:rsidR="00AC31CC">
        <w:rPr>
          <w:rStyle w:val="CommentReference"/>
        </w:rPr>
        <w:commentReference w:id="42"/>
      </w:r>
      <w:r w:rsidR="00C51DBC">
        <w:rPr>
          <w:rFonts w:cstheme="minorHAnsi"/>
          <w:color w:val="202122"/>
          <w:shd w:val="clear" w:color="auto" w:fill="FFFFFF"/>
        </w:rPr>
        <w:t xml:space="preserve">) </w:t>
      </w:r>
      <w:ins w:id="43" w:author="Brennan, Angela K" w:date="2025-08-11T13:41:00Z">
        <w:r w:rsidR="00E06CF4">
          <w:rPr>
            <w:rFonts w:cstheme="minorHAnsi"/>
            <w:color w:val="202122"/>
            <w:shd w:val="clear" w:color="auto" w:fill="FFFFFF"/>
          </w:rPr>
          <w:t xml:space="preserve">has </w:t>
        </w:r>
      </w:ins>
      <w:r w:rsidR="00C51DBC">
        <w:rPr>
          <w:rFonts w:cstheme="minorHAnsi"/>
          <w:color w:val="202122"/>
          <w:shd w:val="clear" w:color="auto" w:fill="FFFFFF"/>
        </w:rPr>
        <w:t>increase</w:t>
      </w:r>
      <w:ins w:id="44" w:author="Brennan, Angela K" w:date="2025-08-11T13:41:00Z">
        <w:r w:rsidR="00E06CF4">
          <w:rPr>
            <w:rFonts w:cstheme="minorHAnsi"/>
            <w:color w:val="202122"/>
            <w:shd w:val="clear" w:color="auto" w:fill="FFFFFF"/>
          </w:rPr>
          <w:t>d</w:t>
        </w:r>
      </w:ins>
      <w:r w:rsidR="00C51DBC">
        <w:rPr>
          <w:rFonts w:cstheme="minorHAnsi"/>
          <w:color w:val="202122"/>
          <w:shd w:val="clear" w:color="auto" w:fill="FFFFFF"/>
        </w:rPr>
        <w:t xml:space="preserve"> </w:t>
      </w:r>
      <w:r w:rsidR="00C51DBC">
        <w:rPr>
          <w:rFonts w:cstheme="minorHAnsi"/>
          <w:color w:val="202122"/>
          <w:shd w:val="clear" w:color="auto" w:fill="FFFFFF"/>
        </w:rPr>
        <w:lastRenderedPageBreak/>
        <w:t>dramatically</w:t>
      </w:r>
      <w:r w:rsidR="006B0174">
        <w:rPr>
          <w:rFonts w:cstheme="minorHAnsi"/>
          <w:color w:val="202122"/>
          <w:shd w:val="clear" w:color="auto" w:fill="FFFFFF"/>
        </w:rPr>
        <w:t>.</w:t>
      </w:r>
      <w:r w:rsidR="00392B51">
        <w:rPr>
          <w:rFonts w:cstheme="minorHAnsi"/>
          <w:color w:val="202122"/>
          <w:shd w:val="clear" w:color="auto" w:fill="FFFFFF"/>
        </w:rPr>
        <w:t xml:space="preserve"> </w:t>
      </w:r>
      <w:r w:rsidR="006B0174">
        <w:rPr>
          <w:rFonts w:cstheme="minorHAnsi"/>
          <w:color w:val="202122"/>
          <w:shd w:val="clear" w:color="auto" w:fill="FFFFFF"/>
        </w:rPr>
        <w:t xml:space="preserve">These large salmon runs are capable of putting </w:t>
      </w:r>
      <w:r w:rsidR="00392B51">
        <w:rPr>
          <w:rFonts w:cstheme="minorHAnsi"/>
          <w:color w:val="202122"/>
          <w:shd w:val="clear" w:color="auto" w:fill="FFFFFF"/>
        </w:rPr>
        <w:t xml:space="preserve">other resident aquatic species at risk </w:t>
      </w:r>
      <w:r w:rsidR="00C701EB">
        <w:rPr>
          <w:rFonts w:cstheme="minorHAnsi"/>
          <w:color w:val="202122"/>
          <w:shd w:val="clear" w:color="auto" w:fill="FFFFFF"/>
        </w:rPr>
        <w:t xml:space="preserve">by </w:t>
      </w:r>
      <w:r w:rsidR="00392B51">
        <w:rPr>
          <w:rFonts w:cstheme="minorHAnsi"/>
          <w:color w:val="202122"/>
          <w:shd w:val="clear" w:color="auto" w:fill="FFFFFF"/>
        </w:rPr>
        <w:t>depletin</w:t>
      </w:r>
      <w:r w:rsidR="00C701EB">
        <w:rPr>
          <w:rFonts w:cstheme="minorHAnsi"/>
          <w:color w:val="202122"/>
          <w:shd w:val="clear" w:color="auto" w:fill="FFFFFF"/>
        </w:rPr>
        <w:t>g</w:t>
      </w:r>
      <w:r w:rsidR="00392B51">
        <w:rPr>
          <w:rFonts w:cstheme="minorHAnsi"/>
          <w:color w:val="202122"/>
          <w:shd w:val="clear" w:color="auto" w:fill="FFFFFF"/>
        </w:rPr>
        <w:t xml:space="preserve"> </w:t>
      </w:r>
      <w:r w:rsidR="00C701EB">
        <w:rPr>
          <w:rFonts w:cstheme="minorHAnsi"/>
          <w:color w:val="202122"/>
          <w:shd w:val="clear" w:color="auto" w:fill="FFFFFF"/>
        </w:rPr>
        <w:t xml:space="preserve">in-stream </w:t>
      </w:r>
      <w:r w:rsidR="00392B51">
        <w:rPr>
          <w:rFonts w:cstheme="minorHAnsi"/>
          <w:color w:val="202122"/>
          <w:shd w:val="clear" w:color="auto" w:fill="FFFFFF"/>
        </w:rPr>
        <w:t>dissolved oxygen concentrations</w:t>
      </w:r>
      <w:r w:rsidR="00C701EB">
        <w:rPr>
          <w:rFonts w:cstheme="minorHAnsi"/>
          <w:color w:val="202122"/>
          <w:shd w:val="clear" w:color="auto" w:fill="FFFFFF"/>
        </w:rPr>
        <w:t>. This risk is</w:t>
      </w:r>
      <w:r w:rsidR="006B0174">
        <w:rPr>
          <w:rFonts w:cstheme="minorHAnsi"/>
          <w:color w:val="202122"/>
          <w:shd w:val="clear" w:color="auto" w:fill="FFFFFF"/>
        </w:rPr>
        <w:t xml:space="preserve"> especially </w:t>
      </w:r>
      <w:r w:rsidR="00C701EB">
        <w:rPr>
          <w:rFonts w:cstheme="minorHAnsi"/>
          <w:color w:val="202122"/>
          <w:shd w:val="clear" w:color="auto" w:fill="FFFFFF"/>
        </w:rPr>
        <w:t xml:space="preserve">pronounced </w:t>
      </w:r>
      <w:r w:rsidR="006B0174">
        <w:rPr>
          <w:rFonts w:cstheme="minorHAnsi"/>
          <w:color w:val="202122"/>
          <w:shd w:val="clear" w:color="auto" w:fill="FFFFFF"/>
        </w:rPr>
        <w:t>when these runs coincide with periods of low river flows</w:t>
      </w:r>
      <w:r w:rsidR="00392B51">
        <w:rPr>
          <w:rFonts w:cstheme="minorHAnsi"/>
          <w:color w:val="202122"/>
          <w:shd w:val="clear" w:color="auto" w:fill="FFFFFF"/>
        </w:rPr>
        <w:t>.</w:t>
      </w:r>
      <w:r w:rsidR="00C51DBC">
        <w:rPr>
          <w:rFonts w:cstheme="minorHAnsi"/>
          <w:color w:val="202122"/>
          <w:shd w:val="clear" w:color="auto" w:fill="FFFFFF"/>
        </w:rPr>
        <w:t xml:space="preserve"> </w:t>
      </w:r>
      <w:commentRangeEnd w:id="36"/>
      <w:r w:rsidR="002C5F74">
        <w:rPr>
          <w:rStyle w:val="CommentReference"/>
        </w:rPr>
        <w:commentReference w:id="36"/>
      </w:r>
      <w:r w:rsidR="0003016E">
        <w:rPr>
          <w:rFonts w:cstheme="minorHAnsi"/>
          <w:color w:val="202122"/>
          <w:shd w:val="clear" w:color="auto" w:fill="FFFFFF"/>
        </w:rPr>
        <w:t>A</w:t>
      </w:r>
      <w:del w:id="45" w:author="Brennan, Angela K" w:date="2025-08-11T13:57:00Z">
        <w:r w:rsidR="0003016E" w:rsidDel="00EB60DA">
          <w:rPr>
            <w:rFonts w:cstheme="minorHAnsi"/>
            <w:color w:val="202122"/>
            <w:shd w:val="clear" w:color="auto" w:fill="FFFFFF"/>
          </w:rPr>
          <w:delText xml:space="preserve">n </w:delText>
        </w:r>
        <w:commentRangeStart w:id="46"/>
        <w:r w:rsidR="0003016E" w:rsidDel="00EB60DA">
          <w:rPr>
            <w:rFonts w:cstheme="minorHAnsi"/>
            <w:color w:val="202122"/>
            <w:shd w:val="clear" w:color="auto" w:fill="FFFFFF"/>
          </w:rPr>
          <w:delText xml:space="preserve">exceptionally </w:delText>
        </w:r>
      </w:del>
      <w:commentRangeEnd w:id="46"/>
      <w:r w:rsidR="00512447">
        <w:rPr>
          <w:rStyle w:val="CommentReference"/>
        </w:rPr>
        <w:commentReference w:id="46"/>
      </w:r>
      <w:r w:rsidR="0003016E">
        <w:rPr>
          <w:rFonts w:cstheme="minorHAnsi"/>
          <w:color w:val="202122"/>
          <w:shd w:val="clear" w:color="auto" w:fill="FFFFFF"/>
        </w:rPr>
        <w:t xml:space="preserve">large Pink Salmon run in 2013 </w:t>
      </w:r>
      <w:r w:rsidR="00C701EB">
        <w:rPr>
          <w:rFonts w:cstheme="minorHAnsi"/>
          <w:color w:val="202122"/>
          <w:shd w:val="clear" w:color="auto" w:fill="FFFFFF"/>
        </w:rPr>
        <w:t>led to a 37-day period in which d</w:t>
      </w:r>
      <w:r w:rsidR="0003016E">
        <w:rPr>
          <w:rFonts w:cstheme="minorHAnsi"/>
          <w:color w:val="202122"/>
          <w:shd w:val="clear" w:color="auto" w:fill="FFFFFF"/>
        </w:rPr>
        <w:t xml:space="preserve">issolved oxygen concentrations in the Indian River </w:t>
      </w:r>
      <w:r w:rsidR="00C701EB">
        <w:rPr>
          <w:rFonts w:cstheme="minorHAnsi"/>
          <w:color w:val="202122"/>
          <w:shd w:val="clear" w:color="auto" w:fill="FFFFFF"/>
        </w:rPr>
        <w:t>were well</w:t>
      </w:r>
      <w:r w:rsidR="0003016E">
        <w:rPr>
          <w:rFonts w:cstheme="minorHAnsi"/>
          <w:color w:val="202122"/>
          <w:shd w:val="clear" w:color="auto" w:fill="FFFFFF"/>
        </w:rPr>
        <w:t xml:space="preserve"> below the threshold </w:t>
      </w:r>
      <w:r w:rsidR="00F433DA" w:rsidRPr="00F433DA">
        <w:rPr>
          <w:rFonts w:cstheme="minorHAnsi"/>
          <w:color w:val="202122"/>
          <w:highlight w:val="yellow"/>
          <w:shd w:val="clear" w:color="auto" w:fill="FFFFFF"/>
        </w:rPr>
        <w:t>require</w:t>
      </w:r>
      <w:r w:rsidR="0003016E">
        <w:rPr>
          <w:rFonts w:cstheme="minorHAnsi"/>
          <w:color w:val="202122"/>
          <w:shd w:val="clear" w:color="auto" w:fill="FFFFFF"/>
        </w:rPr>
        <w:t>d for healthy physiological function in most freshwater species</w:t>
      </w:r>
      <w:r w:rsidR="00C701EB">
        <w:rPr>
          <w:rFonts w:cstheme="minorHAnsi"/>
          <w:color w:val="202122"/>
          <w:shd w:val="clear" w:color="auto" w:fill="FFFFFF"/>
        </w:rPr>
        <w:t xml:space="preserve"> (Sergeant et al. 2017)</w:t>
      </w:r>
      <w:r w:rsidR="0003016E">
        <w:rPr>
          <w:rFonts w:cstheme="minorHAnsi"/>
          <w:color w:val="202122"/>
          <w:shd w:val="clear" w:color="auto" w:fill="FFFFFF"/>
        </w:rPr>
        <w:t xml:space="preserve">. </w:t>
      </w:r>
      <w:commentRangeStart w:id="47"/>
      <w:del w:id="48" w:author="Brennan, Angela K" w:date="2025-08-11T14:02:00Z">
        <w:r w:rsidR="00392B51" w:rsidDel="00D4405B">
          <w:rPr>
            <w:rFonts w:cstheme="minorHAnsi"/>
            <w:color w:val="202122"/>
            <w:shd w:val="clear" w:color="auto" w:fill="FFFFFF"/>
          </w:rPr>
          <w:delText xml:space="preserve">Some believe </w:delText>
        </w:r>
        <w:commentRangeStart w:id="49"/>
        <w:r w:rsidR="00392B51" w:rsidDel="00D4405B">
          <w:rPr>
            <w:rFonts w:cstheme="minorHAnsi"/>
            <w:color w:val="202122"/>
            <w:shd w:val="clear" w:color="auto" w:fill="FFFFFF"/>
          </w:rPr>
          <w:delText>t</w:delText>
        </w:r>
        <w:commentRangeEnd w:id="47"/>
        <w:r w:rsidR="00D4405B" w:rsidDel="00D4405B">
          <w:rPr>
            <w:rStyle w:val="CommentReference"/>
          </w:rPr>
          <w:commentReference w:id="47"/>
        </w:r>
      </w:del>
      <w:ins w:id="50" w:author="Brennan, Angela K" w:date="2025-08-11T14:02:00Z">
        <w:r w:rsidR="00D4405B">
          <w:rPr>
            <w:rFonts w:cstheme="minorHAnsi"/>
            <w:color w:val="202122"/>
            <w:shd w:val="clear" w:color="auto" w:fill="FFFFFF"/>
          </w:rPr>
          <w:t>T</w:t>
        </w:r>
      </w:ins>
      <w:r w:rsidR="00392B51">
        <w:rPr>
          <w:rFonts w:cstheme="minorHAnsi"/>
          <w:color w:val="202122"/>
          <w:shd w:val="clear" w:color="auto" w:fill="FFFFFF"/>
        </w:rPr>
        <w:t xml:space="preserve">hese highly abundant runs </w:t>
      </w:r>
      <w:del w:id="51" w:author="Brennan, Angela K" w:date="2025-08-11T14:03:00Z">
        <w:r w:rsidR="00B21645" w:rsidDel="00D4405B">
          <w:rPr>
            <w:rFonts w:cstheme="minorHAnsi"/>
            <w:color w:val="202122"/>
            <w:shd w:val="clear" w:color="auto" w:fill="FFFFFF"/>
          </w:rPr>
          <w:delText>are being</w:delText>
        </w:r>
      </w:del>
      <w:ins w:id="52" w:author="Brennan, Angela K" w:date="2025-08-11T14:03:00Z">
        <w:r w:rsidR="00D4405B">
          <w:rPr>
            <w:rFonts w:cstheme="minorHAnsi"/>
            <w:color w:val="202122"/>
            <w:shd w:val="clear" w:color="auto" w:fill="FFFFFF"/>
          </w:rPr>
          <w:t>may be</w:t>
        </w:r>
      </w:ins>
      <w:r w:rsidR="00392B51">
        <w:rPr>
          <w:rFonts w:cstheme="minorHAnsi"/>
          <w:color w:val="202122"/>
          <w:shd w:val="clear" w:color="auto" w:fill="FFFFFF"/>
        </w:rPr>
        <w:t xml:space="preserve"> influenced by the operations of a nearby hatchery </w:t>
      </w:r>
      <w:r w:rsidR="00B21645">
        <w:rPr>
          <w:rFonts w:cstheme="minorHAnsi"/>
          <w:color w:val="202122"/>
          <w:shd w:val="clear" w:color="auto" w:fill="FFFFFF"/>
        </w:rPr>
        <w:t xml:space="preserve">which </w:t>
      </w:r>
      <w:r w:rsidR="00392B51">
        <w:rPr>
          <w:rFonts w:cstheme="minorHAnsi"/>
          <w:color w:val="202122"/>
          <w:shd w:val="clear" w:color="auto" w:fill="FFFFFF"/>
        </w:rPr>
        <w:t>rear</w:t>
      </w:r>
      <w:r w:rsidR="00B21645">
        <w:rPr>
          <w:rFonts w:cstheme="minorHAnsi"/>
          <w:color w:val="202122"/>
          <w:shd w:val="clear" w:color="auto" w:fill="FFFFFF"/>
        </w:rPr>
        <w:t>s</w:t>
      </w:r>
      <w:r w:rsidR="00392B51">
        <w:rPr>
          <w:rFonts w:cstheme="minorHAnsi"/>
          <w:color w:val="202122"/>
          <w:shd w:val="clear" w:color="auto" w:fill="FFFFFF"/>
        </w:rPr>
        <w:t xml:space="preserve"> and releas</w:t>
      </w:r>
      <w:r w:rsidR="00B21645">
        <w:rPr>
          <w:rFonts w:cstheme="minorHAnsi"/>
          <w:color w:val="202122"/>
          <w:shd w:val="clear" w:color="auto" w:fill="FFFFFF"/>
        </w:rPr>
        <w:t>es millions</w:t>
      </w:r>
      <w:r w:rsidR="00392B51">
        <w:rPr>
          <w:rFonts w:cstheme="minorHAnsi"/>
          <w:color w:val="202122"/>
          <w:shd w:val="clear" w:color="auto" w:fill="FFFFFF"/>
        </w:rPr>
        <w:t xml:space="preserve"> </w:t>
      </w:r>
      <w:r w:rsidR="00B21645">
        <w:rPr>
          <w:rFonts w:cstheme="minorHAnsi"/>
          <w:color w:val="202122"/>
          <w:shd w:val="clear" w:color="auto" w:fill="FFFFFF"/>
        </w:rPr>
        <w:t xml:space="preserve">of </w:t>
      </w:r>
      <w:r w:rsidR="0014654C">
        <w:rPr>
          <w:rFonts w:cstheme="minorHAnsi"/>
          <w:color w:val="202122"/>
          <w:shd w:val="clear" w:color="auto" w:fill="FFFFFF"/>
        </w:rPr>
        <w:t>P</w:t>
      </w:r>
      <w:r w:rsidR="00392B51">
        <w:rPr>
          <w:rFonts w:cstheme="minorHAnsi"/>
          <w:color w:val="202122"/>
          <w:shd w:val="clear" w:color="auto" w:fill="FFFFFF"/>
        </w:rPr>
        <w:t xml:space="preserve">ink </w:t>
      </w:r>
      <w:r w:rsidR="0014654C">
        <w:rPr>
          <w:rFonts w:cstheme="minorHAnsi"/>
          <w:color w:val="202122"/>
          <w:shd w:val="clear" w:color="auto" w:fill="FFFFFF"/>
        </w:rPr>
        <w:t>S</w:t>
      </w:r>
      <w:r w:rsidR="00392B51">
        <w:rPr>
          <w:rFonts w:cstheme="minorHAnsi"/>
          <w:color w:val="202122"/>
          <w:shd w:val="clear" w:color="auto" w:fill="FFFFFF"/>
        </w:rPr>
        <w:t>almon</w:t>
      </w:r>
      <w:r w:rsidR="00B21645">
        <w:rPr>
          <w:rFonts w:cstheme="minorHAnsi"/>
          <w:color w:val="202122"/>
          <w:shd w:val="clear" w:color="auto" w:fill="FFFFFF"/>
        </w:rPr>
        <w:t xml:space="preserve"> annually.</w:t>
      </w:r>
      <w:r w:rsidR="00392B51">
        <w:rPr>
          <w:rFonts w:cstheme="minorHAnsi"/>
          <w:color w:val="202122"/>
          <w:shd w:val="clear" w:color="auto" w:fill="FFFFFF"/>
        </w:rPr>
        <w:t xml:space="preserve"> </w:t>
      </w:r>
      <w:r w:rsidR="00B21645">
        <w:rPr>
          <w:rFonts w:cstheme="minorHAnsi"/>
          <w:color w:val="202122"/>
          <w:shd w:val="clear" w:color="auto" w:fill="FFFFFF"/>
        </w:rPr>
        <w:t>Upon their return as adults, s</w:t>
      </w:r>
      <w:r w:rsidR="00392B51">
        <w:rPr>
          <w:rFonts w:cstheme="minorHAnsi"/>
          <w:color w:val="202122"/>
          <w:shd w:val="clear" w:color="auto" w:fill="FFFFFF"/>
        </w:rPr>
        <w:t xml:space="preserve">ome of </w:t>
      </w:r>
      <w:r w:rsidR="00B21645">
        <w:rPr>
          <w:rFonts w:cstheme="minorHAnsi"/>
          <w:color w:val="202122"/>
          <w:shd w:val="clear" w:color="auto" w:fill="FFFFFF"/>
        </w:rPr>
        <w:t>these hatchery-origin fish</w:t>
      </w:r>
      <w:r w:rsidR="00392B51">
        <w:rPr>
          <w:rFonts w:cstheme="minorHAnsi"/>
          <w:color w:val="202122"/>
          <w:shd w:val="clear" w:color="auto" w:fill="FFFFFF"/>
        </w:rPr>
        <w:t xml:space="preserve"> inevitably stray into</w:t>
      </w:r>
      <w:r w:rsidR="00B21645">
        <w:rPr>
          <w:rFonts w:cstheme="minorHAnsi"/>
          <w:color w:val="202122"/>
          <w:shd w:val="clear" w:color="auto" w:fill="FFFFFF"/>
        </w:rPr>
        <w:t xml:space="preserve"> the</w:t>
      </w:r>
      <w:r w:rsidR="00392B51">
        <w:rPr>
          <w:rFonts w:cstheme="minorHAnsi"/>
          <w:color w:val="202122"/>
          <w:shd w:val="clear" w:color="auto" w:fill="FFFFFF"/>
        </w:rPr>
        <w:t xml:space="preserve"> Indian River</w:t>
      </w:r>
      <w:r w:rsidR="00B21645">
        <w:rPr>
          <w:rFonts w:cstheme="minorHAnsi"/>
          <w:color w:val="202122"/>
          <w:shd w:val="clear" w:color="auto" w:fill="FFFFFF"/>
        </w:rPr>
        <w:t>,</w:t>
      </w:r>
      <w:r w:rsidR="00392B51">
        <w:rPr>
          <w:rFonts w:cstheme="minorHAnsi"/>
          <w:color w:val="202122"/>
          <w:shd w:val="clear" w:color="auto" w:fill="FFFFFF"/>
        </w:rPr>
        <w:t xml:space="preserve"> thereby supplement</w:t>
      </w:r>
      <w:r w:rsidR="00B21645">
        <w:rPr>
          <w:rFonts w:cstheme="minorHAnsi"/>
          <w:color w:val="202122"/>
          <w:shd w:val="clear" w:color="auto" w:fill="FFFFFF"/>
        </w:rPr>
        <w:t>ing</w:t>
      </w:r>
      <w:r w:rsidR="00392B51">
        <w:rPr>
          <w:rFonts w:cstheme="minorHAnsi"/>
          <w:color w:val="202122"/>
          <w:shd w:val="clear" w:color="auto" w:fill="FFFFFF"/>
        </w:rPr>
        <w:t xml:space="preserve"> </w:t>
      </w:r>
      <w:r w:rsidR="00B21645">
        <w:rPr>
          <w:rFonts w:cstheme="minorHAnsi"/>
          <w:color w:val="202122"/>
          <w:shd w:val="clear" w:color="auto" w:fill="FFFFFF"/>
        </w:rPr>
        <w:t xml:space="preserve">the </w:t>
      </w:r>
      <w:r w:rsidR="00392B51">
        <w:rPr>
          <w:rFonts w:cstheme="minorHAnsi"/>
          <w:color w:val="202122"/>
          <w:shd w:val="clear" w:color="auto" w:fill="FFFFFF"/>
        </w:rPr>
        <w:t>abundance</w:t>
      </w:r>
      <w:r w:rsidR="00B21645">
        <w:rPr>
          <w:rFonts w:cstheme="minorHAnsi"/>
          <w:color w:val="202122"/>
          <w:shd w:val="clear" w:color="auto" w:fill="FFFFFF"/>
        </w:rPr>
        <w:t xml:space="preserve"> of wild born fish</w:t>
      </w:r>
      <w:r w:rsidR="00392B51">
        <w:rPr>
          <w:rFonts w:cstheme="minorHAnsi"/>
          <w:color w:val="202122"/>
          <w:shd w:val="clear" w:color="auto" w:fill="FFFFFF"/>
        </w:rPr>
        <w:t xml:space="preserve">. </w:t>
      </w:r>
      <w:r w:rsidR="00B21645">
        <w:rPr>
          <w:rFonts w:cstheme="minorHAnsi"/>
          <w:color w:val="202122"/>
          <w:shd w:val="clear" w:color="auto" w:fill="FFFFFF"/>
        </w:rPr>
        <w:t xml:space="preserve">However, </w:t>
      </w:r>
      <w:r w:rsidR="00392B51">
        <w:rPr>
          <w:rFonts w:cstheme="minorHAnsi"/>
          <w:color w:val="202122"/>
          <w:shd w:val="clear" w:color="auto" w:fill="FFFFFF"/>
        </w:rPr>
        <w:t xml:space="preserve">monitoring efforts from the </w:t>
      </w:r>
      <w:r w:rsidR="00392B51">
        <w:t>Alaska Department of Fish and Game (ADFG) show Pink Salmon abundance</w:t>
      </w:r>
      <w:r w:rsidR="004B7294">
        <w:t>s</w:t>
      </w:r>
      <w:r w:rsidR="00392B51">
        <w:t xml:space="preserve"> on the rise throughout southeast Alaska, </w:t>
      </w:r>
      <w:commentRangeStart w:id="53"/>
      <w:del w:id="54" w:author="Brennan, Angela K" w:date="2025-08-11T14:05:00Z">
        <w:r w:rsidR="004B7294" w:rsidDel="00BC4FC2">
          <w:delText xml:space="preserve">suggesting </w:delText>
        </w:r>
      </w:del>
      <w:commentRangeEnd w:id="53"/>
      <w:r w:rsidR="00553926">
        <w:rPr>
          <w:rStyle w:val="CommentReference"/>
        </w:rPr>
        <w:commentReference w:id="53"/>
      </w:r>
      <w:ins w:id="55" w:author="Brennan, Angela K" w:date="2025-08-11T14:05:00Z">
        <w:r w:rsidR="00BC4FC2">
          <w:t xml:space="preserve">indicating </w:t>
        </w:r>
      </w:ins>
      <w:r w:rsidR="004B7294">
        <w:t>that</w:t>
      </w:r>
      <w:r w:rsidR="00392B51">
        <w:t xml:space="preserve"> the conditions in the Indian River may </w:t>
      </w:r>
      <w:r w:rsidR="004B7294">
        <w:t xml:space="preserve">not </w:t>
      </w:r>
      <w:r w:rsidR="00392B51">
        <w:t xml:space="preserve">be </w:t>
      </w:r>
      <w:r w:rsidR="004B7294">
        <w:t xml:space="preserve">due to the influence of the hatchery and instead may </w:t>
      </w:r>
      <w:r w:rsidR="00392B51">
        <w:t>reflec</w:t>
      </w:r>
      <w:r w:rsidR="004B7294">
        <w:t>t</w:t>
      </w:r>
      <w:r w:rsidR="00392B51">
        <w:t xml:space="preserve"> the current</w:t>
      </w:r>
      <w:r w:rsidR="004B7294">
        <w:t xml:space="preserve"> state of</w:t>
      </w:r>
      <w:r w:rsidR="00392B51">
        <w:t xml:space="preserve"> natur</w:t>
      </w:r>
      <w:r w:rsidR="004B7294">
        <w:t>e in the wider region</w:t>
      </w:r>
      <w:r w:rsidR="00392B51">
        <w:t xml:space="preserve">. </w:t>
      </w:r>
      <w:commentRangeEnd w:id="49"/>
      <w:r w:rsidR="00B06EB0">
        <w:rPr>
          <w:rStyle w:val="CommentReference"/>
        </w:rPr>
        <w:commentReference w:id="49"/>
      </w:r>
      <w:r w:rsidR="00392B51">
        <w:t xml:space="preserve">The intention of this </w:t>
      </w:r>
      <w:r w:rsidR="0014654C">
        <w:t>study</w:t>
      </w:r>
      <w:r w:rsidR="00392B51">
        <w:t xml:space="preserve"> is to parse this question, and to determine </w:t>
      </w:r>
      <w:del w:id="56" w:author="Brennan, Angela K" w:date="2025-08-12T11:19:00Z">
        <w:r w:rsidR="00392B51" w:rsidDel="00F37BA0">
          <w:delText xml:space="preserve">what if </w:delText>
        </w:r>
        <w:commentRangeStart w:id="57"/>
        <w:r w:rsidR="00392B51" w:rsidDel="00F37BA0">
          <w:delText>any impact</w:delText>
        </w:r>
      </w:del>
      <w:commentRangeEnd w:id="57"/>
      <w:r w:rsidR="00F801BC">
        <w:rPr>
          <w:rStyle w:val="CommentReference"/>
        </w:rPr>
        <w:commentReference w:id="57"/>
      </w:r>
      <w:ins w:id="58" w:author="Brennan, Angela K" w:date="2025-08-12T11:19:00Z">
        <w:r w:rsidR="00F37BA0">
          <w:t xml:space="preserve">if </w:t>
        </w:r>
      </w:ins>
      <w:del w:id="59" w:author="Brennan, Angela K" w:date="2025-08-12T11:19:00Z">
        <w:r w:rsidR="00392B51" w:rsidDel="00F37BA0">
          <w:delText xml:space="preserve"> </w:delText>
        </w:r>
      </w:del>
      <w:r w:rsidR="00392B51">
        <w:t xml:space="preserve">hatchery releases </w:t>
      </w:r>
      <w:del w:id="60" w:author="Brennan, Angela K" w:date="2025-08-12T11:19:00Z">
        <w:r w:rsidR="00392B51" w:rsidDel="00F37BA0">
          <w:delText>have had on</w:delText>
        </w:r>
      </w:del>
      <w:ins w:id="61" w:author="Brennan, Angela K" w:date="2025-08-12T11:20:00Z">
        <w:r w:rsidR="00F801BC">
          <w:t>a</w:t>
        </w:r>
      </w:ins>
      <w:ins w:id="62" w:author="Brennan, Angela K" w:date="2025-08-12T11:19:00Z">
        <w:r w:rsidR="00F37BA0">
          <w:t>ffect</w:t>
        </w:r>
      </w:ins>
      <w:r w:rsidR="00392B51">
        <w:t xml:space="preserve"> Indian River Pink Salmon abundances in the context of broader regional trends. </w:t>
      </w:r>
    </w:p>
    <w:p w14:paraId="69599B5F" w14:textId="71F05892" w:rsidR="008A32FE" w:rsidRDefault="00BA3E73" w:rsidP="00966D11">
      <w:pPr>
        <w:spacing w:after="0" w:line="480" w:lineRule="auto"/>
        <w:ind w:firstLine="720"/>
        <w:rPr>
          <w:rFonts w:cstheme="minorHAnsi"/>
          <w:color w:val="202122"/>
          <w:shd w:val="clear" w:color="auto" w:fill="FFFFFF"/>
        </w:rPr>
      </w:pPr>
      <w:r>
        <w:t xml:space="preserve">Sitka National Historical </w:t>
      </w:r>
      <w:r w:rsidR="00971D8A">
        <w:t>P</w:t>
      </w:r>
      <w:r>
        <w:t xml:space="preserve">ark is a </w:t>
      </w:r>
      <w:r w:rsidR="00EF2A10">
        <w:t xml:space="preserve">113- acre </w:t>
      </w:r>
      <w:r>
        <w:t>coastal park in southe</w:t>
      </w:r>
      <w:r w:rsidR="00A93FC4">
        <w:t>aste</w:t>
      </w:r>
      <w:r>
        <w:t>rn Alaska</w:t>
      </w:r>
      <w:r w:rsidR="00B44449">
        <w:t xml:space="preserve">.  </w:t>
      </w:r>
      <w:r w:rsidR="00A93FC4">
        <w:t>It</w:t>
      </w:r>
      <w:r w:rsidR="00B44449">
        <w:t xml:space="preserve"> </w:t>
      </w:r>
      <w:r w:rsidR="008A32FE">
        <w:t xml:space="preserve">was designated a </w:t>
      </w:r>
      <w:r w:rsidR="00B44449">
        <w:t>n</w:t>
      </w:r>
      <w:r w:rsidR="008A32FE">
        <w:t xml:space="preserve">ational </w:t>
      </w:r>
      <w:r w:rsidR="00B44449">
        <w:t xml:space="preserve">monument </w:t>
      </w:r>
      <w:r w:rsidR="008A32FE">
        <w:t xml:space="preserve">in 1910 and </w:t>
      </w:r>
      <w:r w:rsidR="00B44449">
        <w:t xml:space="preserve">a national </w:t>
      </w:r>
      <w:r w:rsidR="008A32FE">
        <w:t xml:space="preserve">park in 1972 </w:t>
      </w:r>
      <w:r w:rsidR="00971D8A">
        <w:rPr>
          <w:rFonts w:cstheme="minorHAnsi"/>
          <w:color w:val="202122"/>
          <w:shd w:val="clear" w:color="auto" w:fill="FFFFFF"/>
        </w:rPr>
        <w:t>to</w:t>
      </w:r>
      <w:r w:rsidR="00971D8A">
        <w:t xml:space="preserve"> </w:t>
      </w:r>
      <w:r w:rsidR="008A32FE">
        <w:t xml:space="preserve">conserve </w:t>
      </w:r>
      <w:r w:rsidR="00AC7325">
        <w:t xml:space="preserve">the </w:t>
      </w:r>
      <w:r w:rsidR="00A93FC4">
        <w:t xml:space="preserve">site of </w:t>
      </w:r>
      <w:r w:rsidR="00AC7325">
        <w:t>a</w:t>
      </w:r>
      <w:r w:rsidR="0085771F">
        <w:t>n</w:t>
      </w:r>
      <w:r w:rsidR="00AC7325">
        <w:t xml:space="preserve"> </w:t>
      </w:r>
      <w:r w:rsidR="005C3D75">
        <w:t xml:space="preserve">1804 </w:t>
      </w:r>
      <w:r w:rsidR="00AC7325">
        <w:t xml:space="preserve">battle </w:t>
      </w:r>
      <w:r w:rsidR="00AC7325">
        <w:rPr>
          <w:rFonts w:cstheme="minorHAnsi"/>
          <w:color w:val="202122"/>
          <w:shd w:val="clear" w:color="auto" w:fill="FFFFFF"/>
        </w:rPr>
        <w:t xml:space="preserve">between native </w:t>
      </w:r>
      <w:commentRangeStart w:id="63"/>
      <w:ins w:id="64" w:author="Brennan, Angela K" w:date="2025-08-12T10:04:00Z">
        <w:r w:rsidR="00737D56" w:rsidRPr="00737D56">
          <w:rPr>
            <w:rFonts w:cstheme="minorHAnsi"/>
            <w:color w:val="202122"/>
            <w:shd w:val="clear" w:color="auto" w:fill="FFFFFF"/>
          </w:rPr>
          <w:t>Yakutat Tlingit Tribe</w:t>
        </w:r>
      </w:ins>
      <w:commentRangeEnd w:id="63"/>
      <w:ins w:id="65" w:author="Brennan, Angela K" w:date="2025-08-12T10:05:00Z">
        <w:r w:rsidR="00095D26">
          <w:rPr>
            <w:rStyle w:val="CommentReference"/>
          </w:rPr>
          <w:commentReference w:id="63"/>
        </w:r>
      </w:ins>
      <w:ins w:id="66" w:author="Brennan, Angela K" w:date="2025-08-12T10:09:00Z">
        <w:r w:rsidR="000067A7">
          <w:rPr>
            <w:rFonts w:cstheme="minorHAnsi"/>
            <w:color w:val="202122"/>
            <w:shd w:val="clear" w:color="auto" w:fill="FFFFFF"/>
          </w:rPr>
          <w:t xml:space="preserve"> (Tlingit)</w:t>
        </w:r>
        <w:r w:rsidR="0096322F">
          <w:rPr>
            <w:rFonts w:cstheme="minorHAnsi"/>
            <w:color w:val="202122"/>
            <w:shd w:val="clear" w:color="auto" w:fill="FFFFFF"/>
          </w:rPr>
          <w:t xml:space="preserve"> </w:t>
        </w:r>
      </w:ins>
      <w:del w:id="67" w:author="Brennan, Angela K" w:date="2025-08-12T10:04:00Z">
        <w:r w:rsidR="00AC7325" w:rsidDel="00737D56">
          <w:rPr>
            <w:rFonts w:cstheme="minorHAnsi"/>
            <w:color w:val="202122"/>
            <w:shd w:val="clear" w:color="auto" w:fill="FFFFFF"/>
          </w:rPr>
          <w:delText>Tlingit</w:delText>
        </w:r>
      </w:del>
      <w:r w:rsidR="00AC7325">
        <w:rPr>
          <w:rFonts w:cstheme="minorHAnsi"/>
          <w:color w:val="202122"/>
          <w:shd w:val="clear" w:color="auto" w:fill="FFFFFF"/>
        </w:rPr>
        <w:t xml:space="preserve"> </w:t>
      </w:r>
      <w:del w:id="68" w:author="Brennan, Angela K" w:date="2025-08-12T10:04:00Z">
        <w:r w:rsidR="00132AE2" w:rsidDel="00737D56">
          <w:rPr>
            <w:rFonts w:cstheme="minorHAnsi"/>
            <w:color w:val="202122"/>
            <w:shd w:val="clear" w:color="auto" w:fill="FFFFFF"/>
          </w:rPr>
          <w:delText xml:space="preserve">peoples </w:delText>
        </w:r>
      </w:del>
      <w:r w:rsidR="00AC7325">
        <w:rPr>
          <w:rFonts w:cstheme="minorHAnsi"/>
          <w:color w:val="202122"/>
          <w:shd w:val="clear" w:color="auto" w:fill="FFFFFF"/>
        </w:rPr>
        <w:t xml:space="preserve">and </w:t>
      </w:r>
      <w:ins w:id="69" w:author="Brennan, Angela K" w:date="2025-08-12T11:20:00Z">
        <w:r w:rsidR="00D17A15">
          <w:rPr>
            <w:rFonts w:cstheme="minorHAnsi"/>
            <w:color w:val="202122"/>
            <w:shd w:val="clear" w:color="auto" w:fill="FFFFFF"/>
          </w:rPr>
          <w:t xml:space="preserve">a </w:t>
        </w:r>
      </w:ins>
      <w:r w:rsidR="00AC7325">
        <w:rPr>
          <w:rFonts w:cstheme="minorHAnsi"/>
          <w:color w:val="202122"/>
          <w:shd w:val="clear" w:color="auto" w:fill="FFFFFF"/>
        </w:rPr>
        <w:t xml:space="preserve">Russian </w:t>
      </w:r>
      <w:commentRangeStart w:id="70"/>
      <w:del w:id="71" w:author="Brennan, Angela K" w:date="2025-08-12T10:28:00Z">
        <w:r w:rsidR="00AC7325" w:rsidRPr="00660AF1" w:rsidDel="001D4428">
          <w:rPr>
            <w:rFonts w:cstheme="minorHAnsi"/>
            <w:color w:val="202122"/>
            <w:shd w:val="clear" w:color="auto" w:fill="FFFFFF"/>
          </w:rPr>
          <w:delText>colonizers</w:delText>
        </w:r>
        <w:commentRangeEnd w:id="70"/>
        <w:r w:rsidR="001D4428" w:rsidDel="001D4428">
          <w:rPr>
            <w:rStyle w:val="CommentReference"/>
          </w:rPr>
          <w:commentReference w:id="70"/>
        </w:r>
      </w:del>
      <w:ins w:id="72" w:author="Brennan, Angela K" w:date="2025-08-12T10:28:00Z">
        <w:r w:rsidR="001D4428">
          <w:rPr>
            <w:rFonts w:cstheme="minorHAnsi"/>
            <w:color w:val="202122"/>
            <w:shd w:val="clear" w:color="auto" w:fill="FFFFFF"/>
          </w:rPr>
          <w:t>settlement</w:t>
        </w:r>
      </w:ins>
      <w:r w:rsidR="00AC7325" w:rsidRPr="00621AA8">
        <w:rPr>
          <w:rFonts w:cstheme="minorHAnsi"/>
          <w:color w:val="202122"/>
          <w:shd w:val="clear" w:color="auto" w:fill="FFFFFF"/>
        </w:rPr>
        <w:t>.</w:t>
      </w:r>
      <w:r w:rsidR="008A32FE" w:rsidRPr="008A32FE">
        <w:rPr>
          <w:rFonts w:cstheme="minorHAnsi"/>
          <w:color w:val="202122"/>
          <w:shd w:val="clear" w:color="auto" w:fill="FFFFFF"/>
        </w:rPr>
        <w:t xml:space="preserve"> </w:t>
      </w:r>
      <w:r w:rsidR="008A32FE">
        <w:rPr>
          <w:rFonts w:cstheme="minorHAnsi"/>
          <w:color w:val="202122"/>
          <w:shd w:val="clear" w:color="auto" w:fill="FFFFFF"/>
        </w:rPr>
        <w:t xml:space="preserve">The park </w:t>
      </w:r>
      <w:r w:rsidR="00A93FC4">
        <w:rPr>
          <w:rFonts w:cstheme="minorHAnsi"/>
          <w:color w:val="202122"/>
          <w:shd w:val="clear" w:color="auto" w:fill="FFFFFF"/>
        </w:rPr>
        <w:t>receives</w:t>
      </w:r>
      <w:r w:rsidR="008A32FE">
        <w:rPr>
          <w:rFonts w:cstheme="minorHAnsi"/>
          <w:color w:val="202122"/>
          <w:shd w:val="clear" w:color="auto" w:fill="FFFFFF"/>
        </w:rPr>
        <w:t xml:space="preserve"> </w:t>
      </w:r>
      <w:r w:rsidR="00B81D24">
        <w:rPr>
          <w:rFonts w:cstheme="minorHAnsi"/>
          <w:color w:val="202122"/>
          <w:shd w:val="clear" w:color="auto" w:fill="FFFFFF"/>
        </w:rPr>
        <w:t>nearly four hundred thousand</w:t>
      </w:r>
      <w:r w:rsidR="008A32FE">
        <w:rPr>
          <w:rFonts w:cstheme="minorHAnsi"/>
          <w:color w:val="202122"/>
          <w:shd w:val="clear" w:color="auto" w:fill="FFFFFF"/>
        </w:rPr>
        <w:t xml:space="preserve"> </w:t>
      </w:r>
      <w:r w:rsidR="00A93FC4">
        <w:rPr>
          <w:rFonts w:cstheme="minorHAnsi"/>
          <w:color w:val="202122"/>
          <w:shd w:val="clear" w:color="auto" w:fill="FFFFFF"/>
        </w:rPr>
        <w:t>visitors</w:t>
      </w:r>
      <w:r w:rsidR="008A32FE">
        <w:rPr>
          <w:rFonts w:cstheme="minorHAnsi"/>
          <w:color w:val="202122"/>
          <w:shd w:val="clear" w:color="auto" w:fill="FFFFFF"/>
        </w:rPr>
        <w:t xml:space="preserve"> each year </w:t>
      </w:r>
      <w:r w:rsidR="008A32FE">
        <w:t xml:space="preserve">who learn about the history </w:t>
      </w:r>
      <w:r w:rsidR="00971D8A">
        <w:t xml:space="preserve">of </w:t>
      </w:r>
      <w:ins w:id="73" w:author="Brennan, Angela K" w:date="2025-08-12T10:09:00Z">
        <w:r w:rsidR="0096322F">
          <w:t xml:space="preserve">the </w:t>
        </w:r>
      </w:ins>
      <w:r w:rsidR="00971D8A">
        <w:t>Sitka</w:t>
      </w:r>
      <w:r w:rsidR="00132AE2">
        <w:t xml:space="preserve"> </w:t>
      </w:r>
      <w:ins w:id="74" w:author="Brennan, Angela K" w:date="2025-08-12T10:09:00Z">
        <w:r w:rsidR="0096322F">
          <w:t xml:space="preserve">Tribe of Alaska (Sitka) </w:t>
        </w:r>
      </w:ins>
      <w:r w:rsidR="00132AE2">
        <w:t>and</w:t>
      </w:r>
      <w:r w:rsidR="008A32FE">
        <w:t xml:space="preserve"> </w:t>
      </w:r>
      <w:r w:rsidR="00971D8A">
        <w:t xml:space="preserve">Tlingit </w:t>
      </w:r>
      <w:r w:rsidR="008A32FE">
        <w:t xml:space="preserve">culture. </w:t>
      </w:r>
      <w:r w:rsidR="005C3D75">
        <w:t xml:space="preserve">Along with the preservation of cultural resources related </w:t>
      </w:r>
      <w:r w:rsidR="00A93FC4">
        <w:t>to</w:t>
      </w:r>
      <w:r w:rsidR="005C3D75">
        <w:t xml:space="preserve"> </w:t>
      </w:r>
      <w:r w:rsidR="00A93FC4">
        <w:t>the site, t</w:t>
      </w:r>
      <w:r w:rsidR="008A32FE">
        <w:t xml:space="preserve">he park is </w:t>
      </w:r>
      <w:r w:rsidR="00B44449">
        <w:t xml:space="preserve">also </w:t>
      </w:r>
      <w:r w:rsidR="008A32FE">
        <w:t>managed</w:t>
      </w:r>
      <w:r w:rsidR="00971D8A">
        <w:t xml:space="preserve"> to</w:t>
      </w:r>
      <w:r w:rsidR="00971D8A">
        <w:rPr>
          <w:rFonts w:cstheme="minorHAnsi"/>
          <w:color w:val="202122"/>
          <w:shd w:val="clear" w:color="auto" w:fill="FFFFFF"/>
        </w:rPr>
        <w:t xml:space="preserve"> </w:t>
      </w:r>
      <w:r w:rsidR="00EF2A10">
        <w:rPr>
          <w:rFonts w:cstheme="minorHAnsi"/>
          <w:color w:val="202122"/>
          <w:shd w:val="clear" w:color="auto" w:fill="FFFFFF"/>
        </w:rPr>
        <w:t xml:space="preserve">its mature </w:t>
      </w:r>
      <w:r w:rsidR="008A32FE">
        <w:t>spruce-hemlock forest</w:t>
      </w:r>
      <w:r w:rsidR="00B44449">
        <w:t xml:space="preserve">, riparian ecosystem, </w:t>
      </w:r>
      <w:r w:rsidR="008A32FE">
        <w:t>and the Indian River</w:t>
      </w:r>
      <w:r w:rsidR="00D73626">
        <w:t xml:space="preserve">, </w:t>
      </w:r>
      <w:r w:rsidR="00B44449">
        <w:t xml:space="preserve">which includes a section of </w:t>
      </w:r>
      <w:r w:rsidR="00D73626">
        <w:t>the</w:t>
      </w:r>
      <w:r w:rsidR="008A32FE">
        <w:t xml:space="preserve"> main reach and </w:t>
      </w:r>
      <w:r w:rsidR="00B44449">
        <w:t xml:space="preserve">the </w:t>
      </w:r>
      <w:r w:rsidR="008A32FE">
        <w:t xml:space="preserve">intertidal area </w:t>
      </w:r>
      <w:r w:rsidR="005C3D75">
        <w:t xml:space="preserve">that </w:t>
      </w:r>
      <w:r w:rsidR="008A32FE">
        <w:t>fall</w:t>
      </w:r>
      <w:r w:rsidR="00B44449">
        <w:t>s</w:t>
      </w:r>
      <w:r w:rsidR="008A32FE">
        <w:t xml:space="preserve"> within the park boundaries</w:t>
      </w:r>
      <w:r w:rsidR="00FA498E">
        <w:t xml:space="preserve"> (</w:t>
      </w:r>
      <w:r w:rsidR="00077505">
        <w:t>National Park Service 2025</w:t>
      </w:r>
      <w:r w:rsidR="00A9712C">
        <w:t>b</w:t>
      </w:r>
      <w:r w:rsidR="00FA498E">
        <w:t>)</w:t>
      </w:r>
      <w:r w:rsidR="008A32FE">
        <w:t xml:space="preserve">.  </w:t>
      </w:r>
    </w:p>
    <w:p w14:paraId="265814DB" w14:textId="2639725D" w:rsidR="006B08A1" w:rsidDel="00F61162" w:rsidRDefault="00683623" w:rsidP="0030027B">
      <w:pPr>
        <w:spacing w:after="0" w:line="480" w:lineRule="auto"/>
        <w:ind w:firstLine="720"/>
        <w:rPr>
          <w:del w:id="75" w:author="Brennan, Angela K" w:date="2025-08-12T09:58:00Z"/>
          <w:rFonts w:cstheme="minorHAnsi"/>
          <w:color w:val="202122"/>
          <w:shd w:val="clear" w:color="auto" w:fill="FFFFFF"/>
        </w:rPr>
      </w:pPr>
      <w:commentRangeStart w:id="76"/>
      <w:commentRangeStart w:id="77"/>
      <w:del w:id="78" w:author="Brennan, Angela K" w:date="2025-08-12T09:57:00Z">
        <w:r w:rsidDel="00291FE0">
          <w:rPr>
            <w:rFonts w:cstheme="minorHAnsi"/>
            <w:color w:val="202122"/>
            <w:shd w:val="clear" w:color="auto" w:fill="FFFFFF"/>
          </w:rPr>
          <w:delText xml:space="preserve">Since time immemorial </w:delText>
        </w:r>
      </w:del>
      <w:commentRangeEnd w:id="76"/>
      <w:r w:rsidR="001E6E69">
        <w:rPr>
          <w:rStyle w:val="CommentReference"/>
        </w:rPr>
        <w:commentReference w:id="76"/>
      </w:r>
      <w:ins w:id="79" w:author="Brennan, Angela K" w:date="2025-08-12T09:57:00Z">
        <w:r w:rsidR="00F61162">
          <w:rPr>
            <w:rFonts w:cstheme="minorHAnsi"/>
            <w:color w:val="202122"/>
            <w:shd w:val="clear" w:color="auto" w:fill="FFFFFF"/>
          </w:rPr>
          <w:t>The Indian River (</w:t>
        </w:r>
      </w:ins>
      <w:r w:rsidR="005B2D22" w:rsidRPr="00D80A1F">
        <w:rPr>
          <w:rFonts w:cstheme="minorHAnsi"/>
          <w:color w:val="202122"/>
          <w:u w:val="single"/>
          <w:shd w:val="clear" w:color="auto" w:fill="FFFFFF"/>
        </w:rPr>
        <w:t>K</w:t>
      </w:r>
      <w:r w:rsidR="005B2D22" w:rsidRPr="00D80A1F">
        <w:rPr>
          <w:rFonts w:cstheme="minorHAnsi"/>
          <w:color w:val="202122"/>
          <w:shd w:val="clear" w:color="auto" w:fill="FFFFFF"/>
        </w:rPr>
        <w:t>aasda Héen</w:t>
      </w:r>
      <w:ins w:id="80" w:author="Brennan, Angela K" w:date="2025-08-12T09:57:00Z">
        <w:r w:rsidR="00F61162">
          <w:rPr>
            <w:rFonts w:cstheme="minorHAnsi"/>
            <w:color w:val="202122"/>
            <w:shd w:val="clear" w:color="auto" w:fill="FFFFFF"/>
          </w:rPr>
          <w:t>,</w:t>
        </w:r>
      </w:ins>
      <w:del w:id="81" w:author="Brennan, Angela K" w:date="2025-08-12T09:57:00Z">
        <w:r w:rsidR="005B2D22" w:rsidDel="00F61162">
          <w:rPr>
            <w:rFonts w:cstheme="minorHAnsi"/>
            <w:color w:val="202122"/>
            <w:shd w:val="clear" w:color="auto" w:fill="FFFFFF"/>
          </w:rPr>
          <w:delText xml:space="preserve"> (the </w:delText>
        </w:r>
      </w:del>
      <w:r w:rsidR="00B81D24">
        <w:rPr>
          <w:rFonts w:cstheme="minorHAnsi"/>
          <w:color w:val="202122"/>
          <w:shd w:val="clear" w:color="auto" w:fill="FFFFFF"/>
        </w:rPr>
        <w:t>Tlingit name</w:t>
      </w:r>
      <w:del w:id="82" w:author="Brennan, Angela K" w:date="2025-08-12T09:57:00Z">
        <w:r w:rsidR="00B81D24" w:rsidDel="00F61162">
          <w:rPr>
            <w:rFonts w:cstheme="minorHAnsi"/>
            <w:color w:val="202122"/>
            <w:shd w:val="clear" w:color="auto" w:fill="FFFFFF"/>
          </w:rPr>
          <w:delText xml:space="preserve"> for </w:delText>
        </w:r>
        <w:r w:rsidR="005B2D22" w:rsidDel="00F61162">
          <w:rPr>
            <w:rFonts w:cstheme="minorHAnsi"/>
            <w:color w:val="202122"/>
            <w:shd w:val="clear" w:color="auto" w:fill="FFFFFF"/>
          </w:rPr>
          <w:delText>Indian River</w:delText>
        </w:r>
      </w:del>
      <w:r w:rsidR="005B2D22">
        <w:rPr>
          <w:rFonts w:cstheme="minorHAnsi"/>
          <w:color w:val="202122"/>
          <w:shd w:val="clear" w:color="auto" w:fill="FFFFFF"/>
        </w:rPr>
        <w:t xml:space="preserve">) </w:t>
      </w:r>
      <w:r>
        <w:rPr>
          <w:rFonts w:cstheme="minorHAnsi"/>
          <w:color w:val="202122"/>
          <w:shd w:val="clear" w:color="auto" w:fill="FFFFFF"/>
        </w:rPr>
        <w:t>has been</w:t>
      </w:r>
      <w:r w:rsidR="00F0612A">
        <w:rPr>
          <w:rFonts w:cstheme="minorHAnsi"/>
          <w:color w:val="202122"/>
          <w:shd w:val="clear" w:color="auto" w:fill="FFFFFF"/>
        </w:rPr>
        <w:t xml:space="preserve"> the</w:t>
      </w:r>
      <w:r>
        <w:rPr>
          <w:rFonts w:cstheme="minorHAnsi"/>
          <w:color w:val="202122"/>
          <w:shd w:val="clear" w:color="auto" w:fill="FFFFFF"/>
        </w:rPr>
        <w:t xml:space="preserve"> </w:t>
      </w:r>
      <w:r w:rsidR="005B2D22">
        <w:rPr>
          <w:rFonts w:cstheme="minorHAnsi"/>
          <w:color w:val="202122"/>
          <w:shd w:val="clear" w:color="auto" w:fill="FFFFFF"/>
        </w:rPr>
        <w:t xml:space="preserve">location of </w:t>
      </w:r>
      <w:r>
        <w:rPr>
          <w:rFonts w:cstheme="minorHAnsi"/>
          <w:color w:val="202122"/>
          <w:shd w:val="clear" w:color="auto" w:fill="FFFFFF"/>
        </w:rPr>
        <w:t xml:space="preserve">a fishing camp and harvesting site for </w:t>
      </w:r>
      <w:ins w:id="83" w:author="Brennan, Angela K" w:date="2025-08-12T09:57:00Z">
        <w:r w:rsidR="00F61162">
          <w:rPr>
            <w:rFonts w:cstheme="minorHAnsi"/>
            <w:color w:val="202122"/>
            <w:shd w:val="clear" w:color="auto" w:fill="FFFFFF"/>
          </w:rPr>
          <w:t xml:space="preserve">one of the Tlingit </w:t>
        </w:r>
      </w:ins>
      <w:ins w:id="84" w:author="Brennan, Angela K" w:date="2025-08-12T09:58:00Z">
        <w:r w:rsidR="00F61162">
          <w:rPr>
            <w:rFonts w:cstheme="minorHAnsi"/>
            <w:color w:val="202122"/>
            <w:shd w:val="clear" w:color="auto" w:fill="FFFFFF"/>
          </w:rPr>
          <w:t>clans</w:t>
        </w:r>
      </w:ins>
      <w:ins w:id="85" w:author="Brennan, Angela K" w:date="2025-08-12T09:59:00Z">
        <w:r w:rsidR="001E6E69">
          <w:rPr>
            <w:rFonts w:cstheme="minorHAnsi"/>
            <w:color w:val="202122"/>
            <w:shd w:val="clear" w:color="auto" w:fill="FFFFFF"/>
          </w:rPr>
          <w:t xml:space="preserve"> </w:t>
        </w:r>
      </w:ins>
      <w:commentRangeStart w:id="86"/>
      <w:del w:id="87" w:author="Brennan, Angela K" w:date="2025-08-12T09:58:00Z">
        <w:r w:rsidDel="00F61162">
          <w:rPr>
            <w:rFonts w:cstheme="minorHAnsi"/>
            <w:color w:val="202122"/>
            <w:shd w:val="clear" w:color="auto" w:fill="FFFFFF"/>
          </w:rPr>
          <w:delText>the Kiks.</w:delText>
        </w:r>
        <w:r w:rsidRPr="00EF3316" w:rsidDel="00F61162">
          <w:rPr>
            <w:rFonts w:cstheme="minorHAnsi"/>
            <w:color w:val="202122"/>
            <w:shd w:val="clear" w:color="auto" w:fill="FFFFFF"/>
          </w:rPr>
          <w:delText>á</w:delText>
        </w:r>
        <w:r w:rsidDel="00F61162">
          <w:rPr>
            <w:rFonts w:cstheme="minorHAnsi"/>
            <w:color w:val="202122"/>
            <w:shd w:val="clear" w:color="auto" w:fill="FFFFFF"/>
          </w:rPr>
          <w:delText>di clan</w:delText>
        </w:r>
      </w:del>
      <w:commentRangeEnd w:id="86"/>
      <w:r w:rsidR="009D00DD">
        <w:rPr>
          <w:rStyle w:val="CommentReference"/>
        </w:rPr>
        <w:commentReference w:id="86"/>
      </w:r>
      <w:r w:rsidR="0023159F">
        <w:rPr>
          <w:rFonts w:cstheme="minorHAnsi"/>
          <w:color w:val="202122"/>
          <w:shd w:val="clear" w:color="auto" w:fill="FFFFFF"/>
        </w:rPr>
        <w:t xml:space="preserve">. </w:t>
      </w:r>
      <w:commentRangeEnd w:id="77"/>
      <w:r w:rsidR="00943372">
        <w:rPr>
          <w:rStyle w:val="CommentReference"/>
        </w:rPr>
        <w:commentReference w:id="77"/>
      </w:r>
      <w:r w:rsidR="0023159F">
        <w:rPr>
          <w:rFonts w:cstheme="minorHAnsi"/>
          <w:color w:val="202122"/>
          <w:shd w:val="clear" w:color="auto" w:fill="FFFFFF"/>
        </w:rPr>
        <w:t xml:space="preserve">The </w:t>
      </w:r>
      <w:r w:rsidR="0023159F">
        <w:rPr>
          <w:rFonts w:cstheme="minorHAnsi"/>
          <w:color w:val="202122"/>
          <w:shd w:val="clear" w:color="auto" w:fill="FFFFFF"/>
        </w:rPr>
        <w:lastRenderedPageBreak/>
        <w:t xml:space="preserve">river </w:t>
      </w:r>
      <w:r w:rsidR="00B44449">
        <w:rPr>
          <w:rFonts w:cstheme="minorHAnsi"/>
          <w:color w:val="202122"/>
          <w:shd w:val="clear" w:color="auto" w:fill="FFFFFF"/>
        </w:rPr>
        <w:t xml:space="preserve">was </w:t>
      </w:r>
      <w:r>
        <w:rPr>
          <w:rFonts w:cstheme="minorHAnsi"/>
          <w:color w:val="202122"/>
          <w:shd w:val="clear" w:color="auto" w:fill="FFFFFF"/>
        </w:rPr>
        <w:t xml:space="preserve">particularly valued for its proximity to the clan’s </w:t>
      </w:r>
      <w:r w:rsidR="00B81D24">
        <w:rPr>
          <w:rFonts w:cstheme="minorHAnsi"/>
          <w:color w:val="202122"/>
          <w:shd w:val="clear" w:color="auto" w:fill="FFFFFF"/>
        </w:rPr>
        <w:t xml:space="preserve">permanent and </w:t>
      </w:r>
      <w:r>
        <w:rPr>
          <w:rFonts w:cstheme="minorHAnsi"/>
          <w:color w:val="202122"/>
          <w:shd w:val="clear" w:color="auto" w:fill="FFFFFF"/>
        </w:rPr>
        <w:t>winter villages, as well as for hosting runs of Pacific salmon species</w:t>
      </w:r>
      <w:r w:rsidR="005B2D22">
        <w:rPr>
          <w:rFonts w:cstheme="minorHAnsi"/>
          <w:color w:val="202122"/>
          <w:shd w:val="clear" w:color="auto" w:fill="FFFFFF"/>
        </w:rPr>
        <w:t xml:space="preserve">, </w:t>
      </w:r>
    </w:p>
    <w:p w14:paraId="028862CB" w14:textId="7D1774A8" w:rsidR="00C701EB" w:rsidRDefault="00C701EB" w:rsidP="00916DF7">
      <w:pPr>
        <w:spacing w:after="0" w:line="480" w:lineRule="auto"/>
        <w:ind w:firstLine="720"/>
        <w:rPr>
          <w:rFonts w:cstheme="minorHAnsi"/>
          <w:color w:val="202122"/>
          <w:shd w:val="clear" w:color="auto" w:fill="FFFFFF"/>
        </w:rPr>
      </w:pPr>
      <w:r w:rsidRPr="00160E9E">
        <w:rPr>
          <w:rFonts w:cstheme="minorHAnsi"/>
          <w:noProof/>
          <w:color w:val="202122"/>
          <w:shd w:val="clear" w:color="auto" w:fill="FFFFFF"/>
        </w:rPr>
        <mc:AlternateContent>
          <mc:Choice Requires="wps">
            <w:drawing>
              <wp:anchor distT="45720" distB="45720" distL="114300" distR="114300" simplePos="0" relativeHeight="251674624" behindDoc="0" locked="0" layoutInCell="1" allowOverlap="1" wp14:anchorId="256589E3" wp14:editId="4156FA12">
                <wp:simplePos x="0" y="0"/>
                <wp:positionH relativeFrom="margin">
                  <wp:align>left</wp:align>
                </wp:positionH>
                <wp:positionV relativeFrom="paragraph">
                  <wp:posOffset>4497070</wp:posOffset>
                </wp:positionV>
                <wp:extent cx="5773420" cy="5080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508000"/>
                        </a:xfrm>
                        <a:prstGeom prst="rect">
                          <a:avLst/>
                        </a:prstGeom>
                        <a:solidFill>
                          <a:srgbClr val="FFFFFF"/>
                        </a:solidFill>
                        <a:ln w="9525">
                          <a:noFill/>
                          <a:miter lim="800000"/>
                          <a:headEnd/>
                          <a:tailEnd/>
                        </a:ln>
                      </wps:spPr>
                      <wps:txbx>
                        <w:txbxContent>
                          <w:p w14:paraId="5BC00000" w14:textId="3079E067" w:rsidR="00C701EB" w:rsidRPr="00160E9E" w:rsidRDefault="00C701EB" w:rsidP="00C701EB">
                            <w:pPr>
                              <w:rPr>
                                <w:i/>
                                <w:iCs/>
                              </w:rPr>
                            </w:pPr>
                            <w:r w:rsidRPr="00160E9E">
                              <w:rPr>
                                <w:i/>
                                <w:iCs/>
                              </w:rPr>
                              <w:t xml:space="preserve">Pink </w:t>
                            </w:r>
                            <w:ins w:id="88" w:author="Brennan, Angela K" w:date="2025-08-12T08:40:00Z">
                              <w:r w:rsidR="00E23AFA">
                                <w:rPr>
                                  <w:i/>
                                  <w:iCs/>
                                </w:rPr>
                                <w:t>S</w:t>
                              </w:r>
                            </w:ins>
                            <w:del w:id="89" w:author="Brennan, Angela K" w:date="2025-08-12T08:41:00Z">
                              <w:r w:rsidRPr="00160E9E" w:rsidDel="00ED1C87">
                                <w:rPr>
                                  <w:i/>
                                  <w:iCs/>
                                </w:rPr>
                                <w:delText>s</w:delText>
                              </w:r>
                            </w:del>
                            <w:r w:rsidRPr="00160E9E">
                              <w:rPr>
                                <w:i/>
                                <w:iCs/>
                              </w:rPr>
                              <w:t xml:space="preserve">almon </w:t>
                            </w:r>
                            <w:ins w:id="90" w:author="Brennan, Angela K" w:date="2025-08-11T14:57:00Z">
                              <w:r w:rsidR="009D71DB">
                                <w:rPr>
                                  <w:i/>
                                  <w:iCs/>
                                </w:rPr>
                                <w:t>(</w:t>
                              </w:r>
                              <w:r w:rsidR="009D71DB" w:rsidRPr="009D71DB">
                                <w:rPr>
                                  <w:i/>
                                  <w:iCs/>
                                </w:rPr>
                                <w:t xml:space="preserve">Oncorhynchus gorbuscha) </w:t>
                              </w:r>
                            </w:ins>
                            <w:r w:rsidRPr="00160E9E">
                              <w:rPr>
                                <w:i/>
                                <w:iCs/>
                              </w:rPr>
                              <w:t>spawning at Indian Rive</w:t>
                            </w:r>
                            <w:r>
                              <w:rPr>
                                <w:i/>
                                <w:iCs/>
                              </w:rPr>
                              <w:t>r, Sitka National Historical Park</w:t>
                            </w:r>
                            <w:ins w:id="91" w:author="Brennan, Angela K" w:date="2025-08-11T14:57:00Z">
                              <w:r w:rsidR="009D71DB">
                                <w:rPr>
                                  <w:i/>
                                  <w:iCs/>
                                </w:rPr>
                                <w:t>, Alaska</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6589E3" id="_x0000_t202" coordsize="21600,21600" o:spt="202" path="m,l,21600r21600,l21600,xe">
                <v:stroke joinstyle="miter"/>
                <v:path gradientshapeok="t" o:connecttype="rect"/>
              </v:shapetype>
              <v:shape id="Text Box 2" o:spid="_x0000_s1026" type="#_x0000_t202" style="position:absolute;left:0;text-align:left;margin-left:0;margin-top:354.1pt;width:454.6pt;height:40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" stroked="f">
                <v:textbox>
                  <w:txbxContent>
                    <w:p w14:paraId="5BC00000" w14:textId="3079E067" w:rsidR="00C701EB" w:rsidRPr="00160E9E" w:rsidRDefault="00C701EB" w:rsidP="00C701EB">
                      <w:pPr>
                        <w:rPr>
                          <w:i/>
                          <w:iCs/>
                        </w:rPr>
                      </w:pPr>
                      <w:r w:rsidRPr="00160E9E">
                        <w:rPr>
                          <w:i/>
                          <w:iCs/>
                        </w:rPr>
                        <w:t xml:space="preserve">Pink </w:t>
                      </w:r>
                      <w:ins w:id="92" w:author="Brennan, Angela K" w:date="2025-08-12T08:40:00Z">
                        <w:r w:rsidR="00E23AFA">
                          <w:rPr>
                            <w:i/>
                            <w:iCs/>
                          </w:rPr>
                          <w:t>S</w:t>
                        </w:r>
                      </w:ins>
                      <w:del w:id="93" w:author="Brennan, Angela K" w:date="2025-08-12T08:41:00Z">
                        <w:r w:rsidRPr="00160E9E" w:rsidDel="00ED1C87">
                          <w:rPr>
                            <w:i/>
                            <w:iCs/>
                          </w:rPr>
                          <w:delText>s</w:delText>
                        </w:r>
                      </w:del>
                      <w:r w:rsidRPr="00160E9E">
                        <w:rPr>
                          <w:i/>
                          <w:iCs/>
                        </w:rPr>
                        <w:t xml:space="preserve">almon </w:t>
                      </w:r>
                      <w:ins w:id="94" w:author="Brennan, Angela K" w:date="2025-08-11T14:57:00Z">
                        <w:r w:rsidR="009D71DB">
                          <w:rPr>
                            <w:i/>
                            <w:iCs/>
                          </w:rPr>
                          <w:t>(</w:t>
                        </w:r>
                        <w:r w:rsidR="009D71DB" w:rsidRPr="009D71DB">
                          <w:rPr>
                            <w:i/>
                            <w:iCs/>
                          </w:rPr>
                          <w:t xml:space="preserve">Oncorhynchus gorbuscha) </w:t>
                        </w:r>
                      </w:ins>
                      <w:r w:rsidRPr="00160E9E">
                        <w:rPr>
                          <w:i/>
                          <w:iCs/>
                        </w:rPr>
                        <w:t>spawning at Indian Rive</w:t>
                      </w:r>
                      <w:r>
                        <w:rPr>
                          <w:i/>
                          <w:iCs/>
                        </w:rPr>
                        <w:t>r, Sitka National Historical Park</w:t>
                      </w:r>
                      <w:ins w:id="95" w:author="Brennan, Angela K" w:date="2025-08-11T14:57:00Z">
                        <w:r w:rsidR="009D71DB">
                          <w:rPr>
                            <w:i/>
                            <w:iCs/>
                          </w:rPr>
                          <w:t>, Alaska</w:t>
                        </w:r>
                      </w:ins>
                    </w:p>
                  </w:txbxContent>
                </v:textbox>
                <w10:wrap type="square" anchorx="margin"/>
              </v:shape>
            </w:pict>
          </mc:Fallback>
        </mc:AlternateContent>
      </w:r>
      <w:r w:rsidR="005B2D22">
        <w:rPr>
          <w:rFonts w:cstheme="minorHAnsi"/>
          <w:color w:val="202122"/>
          <w:shd w:val="clear" w:color="auto" w:fill="FFFFFF"/>
        </w:rPr>
        <w:t xml:space="preserve">including </w:t>
      </w:r>
      <w:r w:rsidR="006B67AF">
        <w:rPr>
          <w:rFonts w:cstheme="minorHAnsi"/>
          <w:color w:val="202122"/>
          <w:shd w:val="clear" w:color="auto" w:fill="FFFFFF"/>
        </w:rPr>
        <w:t>chum</w:t>
      </w:r>
      <w:r w:rsidR="005B2D22">
        <w:rPr>
          <w:rFonts w:cstheme="minorHAnsi"/>
          <w:color w:val="202122"/>
          <w:shd w:val="clear" w:color="auto" w:fill="FFFFFF"/>
        </w:rPr>
        <w:t xml:space="preserve"> (</w:t>
      </w:r>
      <w:r w:rsidR="00D73626" w:rsidRPr="00C44A0B">
        <w:rPr>
          <w:i/>
          <w:iCs/>
        </w:rPr>
        <w:t>O</w:t>
      </w:r>
      <w:r w:rsidR="00C51DBC">
        <w:rPr>
          <w:i/>
          <w:iCs/>
        </w:rPr>
        <w:t>.</w:t>
      </w:r>
      <w:r w:rsidR="00D73626" w:rsidRPr="00C44A0B">
        <w:rPr>
          <w:i/>
          <w:iCs/>
        </w:rPr>
        <w:t xml:space="preserve"> keta</w:t>
      </w:r>
      <w:r w:rsidR="00D73626">
        <w:rPr>
          <w:i/>
          <w:iCs/>
        </w:rPr>
        <w:t xml:space="preserve">, </w:t>
      </w:r>
      <w:r w:rsidR="00D73626" w:rsidRPr="00EB397D">
        <w:t>Gaynii, téel</w:t>
      </w:r>
      <w:r w:rsidR="005B2D22">
        <w:rPr>
          <w:rFonts w:cstheme="minorHAnsi"/>
          <w:color w:val="202122"/>
          <w:shd w:val="clear" w:color="auto" w:fill="FFFFFF"/>
        </w:rPr>
        <w:t xml:space="preserve">), </w:t>
      </w:r>
      <w:r w:rsidR="006B67AF">
        <w:rPr>
          <w:rFonts w:cstheme="minorHAnsi"/>
          <w:color w:val="202122"/>
          <w:shd w:val="clear" w:color="auto" w:fill="FFFFFF"/>
        </w:rPr>
        <w:t>coho</w:t>
      </w:r>
      <w:r w:rsidR="005B2D22">
        <w:rPr>
          <w:rFonts w:cstheme="minorHAnsi"/>
          <w:color w:val="202122"/>
          <w:shd w:val="clear" w:color="auto" w:fill="FFFFFF"/>
        </w:rPr>
        <w:t xml:space="preserve"> (</w:t>
      </w:r>
      <w:r w:rsidR="00EB397D" w:rsidRPr="00EB397D">
        <w:rPr>
          <w:rFonts w:cstheme="minorHAnsi"/>
          <w:i/>
          <w:iCs/>
          <w:color w:val="202122"/>
          <w:shd w:val="clear" w:color="auto" w:fill="FFFFFF"/>
        </w:rPr>
        <w:t>O. kisutch</w:t>
      </w:r>
      <w:r w:rsidR="00EB397D">
        <w:rPr>
          <w:rFonts w:cstheme="minorHAnsi"/>
          <w:color w:val="202122"/>
          <w:shd w:val="clear" w:color="auto" w:fill="FFFFFF"/>
        </w:rPr>
        <w:t xml:space="preserve">, </w:t>
      </w:r>
      <w:r w:rsidR="00EB397D" w:rsidRPr="00EB397D">
        <w:rPr>
          <w:rFonts w:cstheme="minorHAnsi"/>
          <w:color w:val="202122"/>
          <w:shd w:val="clear" w:color="auto" w:fill="FFFFFF"/>
        </w:rPr>
        <w:t>ÜÜx, l’ook</w:t>
      </w:r>
      <w:r w:rsidR="005B2D22">
        <w:rPr>
          <w:rFonts w:cstheme="minorHAnsi"/>
          <w:color w:val="202122"/>
          <w:shd w:val="clear" w:color="auto" w:fill="FFFFFF"/>
        </w:rPr>
        <w:t xml:space="preserve">), </w:t>
      </w:r>
      <w:r w:rsidR="00EB397D">
        <w:rPr>
          <w:rFonts w:cstheme="minorHAnsi"/>
          <w:color w:val="202122"/>
          <w:shd w:val="clear" w:color="auto" w:fill="FFFFFF"/>
        </w:rPr>
        <w:t>C</w:t>
      </w:r>
      <w:r w:rsidR="006B67AF">
        <w:rPr>
          <w:rFonts w:cstheme="minorHAnsi"/>
          <w:color w:val="202122"/>
          <w:shd w:val="clear" w:color="auto" w:fill="FFFFFF"/>
        </w:rPr>
        <w:t>hinoo</w:t>
      </w:r>
      <w:r w:rsidR="00EB397D">
        <w:rPr>
          <w:rFonts w:cstheme="minorHAnsi"/>
          <w:color w:val="202122"/>
          <w:shd w:val="clear" w:color="auto" w:fill="FFFFFF"/>
        </w:rPr>
        <w:t>k (</w:t>
      </w:r>
      <w:r w:rsidR="00EB397D" w:rsidRPr="00EB397D">
        <w:rPr>
          <w:rFonts w:cstheme="minorHAnsi"/>
          <w:i/>
          <w:iCs/>
          <w:color w:val="202122"/>
          <w:shd w:val="clear" w:color="auto" w:fill="FFFFFF"/>
        </w:rPr>
        <w:t>O. tshawytscha</w:t>
      </w:r>
      <w:r w:rsidR="00EB397D">
        <w:rPr>
          <w:rFonts w:cstheme="minorHAnsi"/>
          <w:color w:val="202122"/>
          <w:shd w:val="clear" w:color="auto" w:fill="FFFFFF"/>
        </w:rPr>
        <w:t xml:space="preserve">, </w:t>
      </w:r>
      <w:r w:rsidR="00EB397D" w:rsidRPr="00EB397D">
        <w:rPr>
          <w:rFonts w:cstheme="minorHAnsi"/>
          <w:color w:val="202122"/>
          <w:shd w:val="clear" w:color="auto" w:fill="FFFFFF"/>
        </w:rPr>
        <w:t>Yee, t’á</w:t>
      </w:r>
      <w:r w:rsidR="00EB397D">
        <w:rPr>
          <w:rFonts w:cstheme="minorHAnsi"/>
          <w:color w:val="202122"/>
          <w:shd w:val="clear" w:color="auto" w:fill="FFFFFF"/>
        </w:rPr>
        <w:t>)</w:t>
      </w:r>
      <w:r w:rsidR="00683623">
        <w:rPr>
          <w:rFonts w:cstheme="minorHAnsi"/>
          <w:color w:val="202122"/>
          <w:shd w:val="clear" w:color="auto" w:fill="FFFFFF"/>
        </w:rPr>
        <w:t xml:space="preserve"> </w:t>
      </w:r>
      <w:r w:rsidR="003D4FE4">
        <w:rPr>
          <w:rFonts w:cstheme="minorHAnsi"/>
          <w:color w:val="202122"/>
          <w:shd w:val="clear" w:color="auto" w:fill="FFFFFF"/>
        </w:rPr>
        <w:t xml:space="preserve">and </w:t>
      </w:r>
      <w:r w:rsidR="00AA4E8E">
        <w:rPr>
          <w:rFonts w:cstheme="minorHAnsi"/>
          <w:color w:val="202122"/>
          <w:shd w:val="clear" w:color="auto" w:fill="FFFFFF"/>
        </w:rPr>
        <w:t>Pink Salmon</w:t>
      </w:r>
      <w:r w:rsidR="003D4FE4">
        <w:rPr>
          <w:rFonts w:cstheme="minorHAnsi"/>
          <w:color w:val="202122"/>
          <w:shd w:val="clear" w:color="auto" w:fill="FFFFFF"/>
        </w:rPr>
        <w:t xml:space="preserve"> </w:t>
      </w:r>
      <w:r w:rsidR="00683623">
        <w:rPr>
          <w:rFonts w:cstheme="minorHAnsi"/>
          <w:color w:val="202122"/>
          <w:shd w:val="clear" w:color="auto" w:fill="FFFFFF"/>
        </w:rPr>
        <w:t>(Thornton 1998)</w:t>
      </w:r>
      <w:r w:rsidR="003D4FE4">
        <w:rPr>
          <w:rFonts w:cstheme="minorHAnsi"/>
          <w:color w:val="202122"/>
          <w:shd w:val="clear" w:color="auto" w:fill="FFFFFF"/>
        </w:rPr>
        <w:t xml:space="preserve">.  </w:t>
      </w:r>
      <w:r w:rsidR="00AA4E8E">
        <w:rPr>
          <w:rFonts w:cstheme="minorHAnsi"/>
          <w:color w:val="202122"/>
          <w:shd w:val="clear" w:color="auto" w:fill="FFFFFF"/>
        </w:rPr>
        <w:t>Pink Salmon</w:t>
      </w:r>
      <w:r w:rsidR="00A93FC4">
        <w:rPr>
          <w:rFonts w:cstheme="minorHAnsi"/>
          <w:color w:val="202122"/>
          <w:shd w:val="clear" w:color="auto" w:fill="FFFFFF"/>
        </w:rPr>
        <w:t>, the most abundant species of salmon,</w:t>
      </w:r>
      <w:r w:rsidR="003D4FE4">
        <w:rPr>
          <w:rFonts w:cstheme="minorHAnsi"/>
          <w:color w:val="202122"/>
          <w:shd w:val="clear" w:color="auto" w:fill="FFFFFF"/>
        </w:rPr>
        <w:t xml:space="preserve"> </w:t>
      </w:r>
      <w:r w:rsidR="006B67AF">
        <w:rPr>
          <w:rFonts w:cstheme="minorHAnsi"/>
          <w:color w:val="202122"/>
          <w:shd w:val="clear" w:color="auto" w:fill="FFFFFF"/>
        </w:rPr>
        <w:t xml:space="preserve">typically return to spawn in </w:t>
      </w:r>
      <w:r w:rsidR="003D4FE4">
        <w:rPr>
          <w:rFonts w:cstheme="minorHAnsi"/>
          <w:color w:val="202122"/>
          <w:shd w:val="clear" w:color="auto" w:fill="FFFFFF"/>
        </w:rPr>
        <w:t>late summer</w:t>
      </w:r>
      <w:r w:rsidR="00F1201D">
        <w:rPr>
          <w:rFonts w:cstheme="minorHAnsi"/>
          <w:color w:val="202122"/>
          <w:shd w:val="clear" w:color="auto" w:fill="FFFFFF"/>
        </w:rPr>
        <w:t xml:space="preserve"> (Ruggerone et al. 2025)</w:t>
      </w:r>
      <w:r w:rsidR="006B67AF">
        <w:rPr>
          <w:rFonts w:cstheme="minorHAnsi"/>
          <w:color w:val="202122"/>
          <w:shd w:val="clear" w:color="auto" w:fill="FFFFFF"/>
        </w:rPr>
        <w:t xml:space="preserve">.  </w:t>
      </w:r>
      <w:r w:rsidR="00B44449">
        <w:rPr>
          <w:rFonts w:cstheme="minorHAnsi"/>
          <w:color w:val="202122"/>
          <w:shd w:val="clear" w:color="auto" w:fill="FFFFFF"/>
        </w:rPr>
        <w:t xml:space="preserve">When the </w:t>
      </w:r>
      <w:r w:rsidR="006B67AF">
        <w:rPr>
          <w:rFonts w:cstheme="minorHAnsi"/>
          <w:color w:val="202122"/>
          <w:shd w:val="clear" w:color="auto" w:fill="FFFFFF"/>
        </w:rPr>
        <w:t>eggs hatch in the spring</w:t>
      </w:r>
      <w:r w:rsidR="003573E5">
        <w:rPr>
          <w:rFonts w:cstheme="minorHAnsi"/>
          <w:color w:val="202122"/>
          <w:shd w:val="clear" w:color="auto" w:fill="FFFFFF"/>
        </w:rPr>
        <w:t>,</w:t>
      </w:r>
      <w:r w:rsidR="00B44449">
        <w:rPr>
          <w:rFonts w:cstheme="minorHAnsi"/>
          <w:color w:val="202122"/>
          <w:shd w:val="clear" w:color="auto" w:fill="FFFFFF"/>
        </w:rPr>
        <w:t xml:space="preserve"> juv</w:t>
      </w:r>
      <w:r>
        <w:rPr>
          <w:rFonts w:cstheme="minorHAnsi"/>
          <w:color w:val="202122"/>
          <w:shd w:val="clear" w:color="auto" w:fill="FFFFFF"/>
        </w:rPr>
        <w:t>enile</w:t>
      </w:r>
      <w:commentRangeStart w:id="96"/>
      <w:commentRangeStart w:id="97"/>
      <w:commentRangeStart w:id="98"/>
      <w:r>
        <w:rPr>
          <w:noProof/>
        </w:rPr>
        <w:drawing>
          <wp:inline distT="0" distB="0" distL="0" distR="0" wp14:anchorId="030481ED" wp14:editId="5EF91013">
            <wp:extent cx="5913755" cy="3401695"/>
            <wp:effectExtent l="0" t="0" r="0" b="8255"/>
            <wp:docPr id="509437577" name="Picture 1" descr="A river with fish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37577" name="Picture 1" descr="A river with fish in i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3755" cy="3401695"/>
                    </a:xfrm>
                    <a:prstGeom prst="rect">
                      <a:avLst/>
                    </a:prstGeom>
                    <a:noFill/>
                  </pic:spPr>
                </pic:pic>
              </a:graphicData>
            </a:graphic>
          </wp:inline>
        </w:drawing>
      </w:r>
      <w:commentRangeEnd w:id="96"/>
      <w:commentRangeEnd w:id="97"/>
      <w:commentRangeEnd w:id="98"/>
      <w:r w:rsidR="006F0880">
        <w:rPr>
          <w:rStyle w:val="CommentReference"/>
        </w:rPr>
        <w:commentReference w:id="96"/>
      </w:r>
      <w:r w:rsidR="00D7536C">
        <w:rPr>
          <w:rStyle w:val="CommentReference"/>
        </w:rPr>
        <w:commentReference w:id="97"/>
      </w:r>
      <w:r w:rsidR="00916DF7">
        <w:rPr>
          <w:rStyle w:val="CommentReference"/>
        </w:rPr>
        <w:commentReference w:id="98"/>
      </w:r>
      <w:r w:rsidR="00B44449">
        <w:rPr>
          <w:rFonts w:cstheme="minorHAnsi"/>
          <w:color w:val="202122"/>
          <w:shd w:val="clear" w:color="auto" w:fill="FFFFFF"/>
        </w:rPr>
        <w:t xml:space="preserve"> </w:t>
      </w:r>
    </w:p>
    <w:p w14:paraId="3A51EB56" w14:textId="59ACBF1E" w:rsidR="0048393D" w:rsidRDefault="00AA4E8E" w:rsidP="0048393D">
      <w:pPr>
        <w:spacing w:after="0" w:line="480" w:lineRule="auto"/>
      </w:pPr>
      <w:r>
        <w:rPr>
          <w:rFonts w:cstheme="minorHAnsi"/>
          <w:color w:val="202122"/>
          <w:shd w:val="clear" w:color="auto" w:fill="FFFFFF"/>
        </w:rPr>
        <w:t>Pink Salmon</w:t>
      </w:r>
      <w:r w:rsidR="00B44449">
        <w:rPr>
          <w:rFonts w:cstheme="minorHAnsi"/>
          <w:color w:val="202122"/>
          <w:shd w:val="clear" w:color="auto" w:fill="FFFFFF"/>
        </w:rPr>
        <w:t xml:space="preserve"> emerge from the river gravel</w:t>
      </w:r>
      <w:r w:rsidR="006B67AF">
        <w:rPr>
          <w:rFonts w:cstheme="minorHAnsi"/>
          <w:color w:val="202122"/>
          <w:shd w:val="clear" w:color="auto" w:fill="FFFFFF"/>
        </w:rPr>
        <w:t xml:space="preserve"> </w:t>
      </w:r>
      <w:r w:rsidR="00683623" w:rsidRPr="00CD14B8">
        <w:t xml:space="preserve">and </w:t>
      </w:r>
      <w:r w:rsidR="006B67AF">
        <w:t xml:space="preserve">immediately </w:t>
      </w:r>
      <w:r w:rsidR="00B44449">
        <w:t xml:space="preserve">migrate to </w:t>
      </w:r>
      <w:r w:rsidR="00683623" w:rsidRPr="00CD14B8">
        <w:t xml:space="preserve">the ocean, </w:t>
      </w:r>
      <w:r w:rsidR="00683623">
        <w:t>with all members of a brood</w:t>
      </w:r>
      <w:del w:id="99" w:author="Brennan, Angela K" w:date="2025-08-11T14:43:00Z">
        <w:r w:rsidR="00683623" w:rsidRPr="00CD14B8" w:rsidDel="00136F9B">
          <w:delText xml:space="preserve"> </w:delText>
        </w:r>
      </w:del>
      <w:r w:rsidR="00687549" w:rsidRPr="00CD14B8">
        <w:t xml:space="preserve"> </w:t>
      </w:r>
      <w:r w:rsidR="00683623" w:rsidRPr="00CD14B8">
        <w:t>return</w:t>
      </w:r>
      <w:r w:rsidR="00683623">
        <w:t>ing</w:t>
      </w:r>
      <w:r w:rsidR="00683623" w:rsidRPr="00CD14B8">
        <w:t xml:space="preserve"> to spawn</w:t>
      </w:r>
      <w:r w:rsidR="003D4FE4">
        <w:t xml:space="preserve"> as adults</w:t>
      </w:r>
      <w:r w:rsidR="00683623" w:rsidRPr="00CD14B8">
        <w:t xml:space="preserve"> two years later</w:t>
      </w:r>
      <w:r w:rsidR="006E516A">
        <w:t xml:space="preserve"> (Quinn 2018)</w:t>
      </w:r>
      <w:r w:rsidR="00683623" w:rsidRPr="00CD14B8">
        <w:t xml:space="preserve">. This leads to two genetically distinct runs </w:t>
      </w:r>
      <w:r w:rsidR="006E516A">
        <w:t xml:space="preserve">occurring </w:t>
      </w:r>
      <w:r w:rsidR="00683623" w:rsidRPr="00CD14B8">
        <w:t>in even numbered and odd numbered years</w:t>
      </w:r>
      <w:r w:rsidR="006E516A">
        <w:t>, each with its own characteristic abundance</w:t>
      </w:r>
      <w:r w:rsidR="00683623">
        <w:t xml:space="preserve"> (Alaska Department of Fish and Game 2024a)</w:t>
      </w:r>
      <w:r w:rsidR="00683623" w:rsidRPr="00CD14B8">
        <w:t>.</w:t>
      </w:r>
    </w:p>
    <w:p w14:paraId="4EFABC49" w14:textId="39B4A291" w:rsidR="007C2D58" w:rsidRDefault="00AA4E8E" w:rsidP="00966D11">
      <w:pPr>
        <w:spacing w:after="0" w:line="480" w:lineRule="auto"/>
        <w:ind w:firstLine="720"/>
      </w:pPr>
      <w:r>
        <w:t>Pink Salmon</w:t>
      </w:r>
      <w:r w:rsidR="00683623">
        <w:t xml:space="preserve"> </w:t>
      </w:r>
      <w:r w:rsidR="000E3C2B">
        <w:t xml:space="preserve">in southeast Alaska </w:t>
      </w:r>
      <w:r w:rsidR="00683623">
        <w:t>are an important food resource for predators and scavenging wildlife</w:t>
      </w:r>
      <w:r w:rsidR="000E3C2B">
        <w:t xml:space="preserve">, providing a vector for </w:t>
      </w:r>
      <w:r w:rsidR="00683623">
        <w:t xml:space="preserve">marine-derived nutrients </w:t>
      </w:r>
      <w:r w:rsidR="000E3C2B">
        <w:t>to make their way into</w:t>
      </w:r>
      <w:r w:rsidR="00683623">
        <w:t xml:space="preserve"> riparian ecosystems</w:t>
      </w:r>
      <w:r w:rsidR="00EA621E">
        <w:t xml:space="preserve"> (Brandt et al. 2024)</w:t>
      </w:r>
      <w:r w:rsidR="000E3C2B">
        <w:t>.</w:t>
      </w:r>
      <w:r w:rsidR="00683623">
        <w:t xml:space="preserve"> </w:t>
      </w:r>
      <w:r w:rsidR="00687549">
        <w:t xml:space="preserve">Historically, Indian River Pink Salmon held special importance for </w:t>
      </w:r>
      <w:commentRangeStart w:id="100"/>
      <w:del w:id="101" w:author="Brennan, Angela K" w:date="2025-08-12T10:22:00Z">
        <w:r w:rsidR="00687549" w:rsidDel="009C463A">
          <w:rPr>
            <w:rFonts w:cstheme="minorHAnsi"/>
            <w:color w:val="202122"/>
            <w:shd w:val="clear" w:color="auto" w:fill="FFFFFF"/>
          </w:rPr>
          <w:delText>Kiks.</w:delText>
        </w:r>
        <w:r w:rsidR="00687549" w:rsidRPr="00EF3316" w:rsidDel="009C463A">
          <w:rPr>
            <w:rFonts w:cstheme="minorHAnsi"/>
            <w:color w:val="202122"/>
            <w:shd w:val="clear" w:color="auto" w:fill="FFFFFF"/>
          </w:rPr>
          <w:delText>á</w:delText>
        </w:r>
        <w:r w:rsidR="00687549" w:rsidDel="009C463A">
          <w:rPr>
            <w:rFonts w:cstheme="minorHAnsi"/>
            <w:color w:val="202122"/>
            <w:shd w:val="clear" w:color="auto" w:fill="FFFFFF"/>
          </w:rPr>
          <w:delText>d</w:delText>
        </w:r>
      </w:del>
      <w:commentRangeEnd w:id="100"/>
      <w:r w:rsidR="00087A68">
        <w:rPr>
          <w:rStyle w:val="CommentReference"/>
        </w:rPr>
        <w:commentReference w:id="100"/>
      </w:r>
      <w:del w:id="102" w:author="Brennan, Angela K" w:date="2025-08-12T10:22:00Z">
        <w:r w:rsidR="00687549" w:rsidDel="009C463A">
          <w:rPr>
            <w:rFonts w:cstheme="minorHAnsi"/>
            <w:color w:val="202122"/>
            <w:shd w:val="clear" w:color="auto" w:fill="FFFFFF"/>
          </w:rPr>
          <w:delText>i</w:delText>
        </w:r>
      </w:del>
      <w:ins w:id="103" w:author="Brennan, Angela K" w:date="2025-08-12T10:22:00Z">
        <w:r w:rsidR="009C463A">
          <w:rPr>
            <w:rFonts w:cstheme="minorHAnsi"/>
            <w:color w:val="202122"/>
            <w:shd w:val="clear" w:color="auto" w:fill="FFFFFF"/>
          </w:rPr>
          <w:t>Tlingit</w:t>
        </w:r>
      </w:ins>
      <w:r w:rsidR="00687549">
        <w:rPr>
          <w:rFonts w:cstheme="minorHAnsi"/>
          <w:color w:val="202122"/>
          <w:shd w:val="clear" w:color="auto" w:fill="FFFFFF"/>
        </w:rPr>
        <w:t xml:space="preserve"> </w:t>
      </w:r>
      <w:r w:rsidR="00687549">
        <w:rPr>
          <w:rFonts w:cstheme="minorHAnsi"/>
          <w:color w:val="202122"/>
          <w:shd w:val="clear" w:color="auto" w:fill="FFFFFF"/>
        </w:rPr>
        <w:lastRenderedPageBreak/>
        <w:t xml:space="preserve">fishers, as they were the first salmon to appear each year (Thornton 1998). </w:t>
      </w:r>
      <w:r w:rsidR="00687549">
        <w:t>Today t</w:t>
      </w:r>
      <w:r w:rsidR="000E3C2B">
        <w:t xml:space="preserve">hese fish </w:t>
      </w:r>
      <w:r w:rsidR="00687549">
        <w:t>prov</w:t>
      </w:r>
      <w:r w:rsidR="000E3C2B">
        <w:t>ide</w:t>
      </w:r>
      <w:r w:rsidR="00683623">
        <w:t xml:space="preserve"> a</w:t>
      </w:r>
      <w:r w:rsidR="003908BF">
        <w:t xml:space="preserve">n opportunity </w:t>
      </w:r>
      <w:r w:rsidR="00683623">
        <w:t xml:space="preserve">for visitors to the park </w:t>
      </w:r>
      <w:r w:rsidR="003908BF">
        <w:t xml:space="preserve">to connect with ideas of stewardship and conservation by </w:t>
      </w:r>
      <w:r w:rsidR="00B44449">
        <w:t>observ</w:t>
      </w:r>
      <w:r w:rsidR="003908BF">
        <w:t>ing</w:t>
      </w:r>
      <w:r w:rsidR="00B44449">
        <w:t xml:space="preserve"> </w:t>
      </w:r>
      <w:r w:rsidR="00683623">
        <w:t xml:space="preserve">the spawning </w:t>
      </w:r>
      <w:r w:rsidR="00EA621E">
        <w:t>salmon</w:t>
      </w:r>
      <w:r w:rsidR="00683623">
        <w:t xml:space="preserve"> from a footbridge that spans the river.  </w:t>
      </w:r>
      <w:r w:rsidR="00683623" w:rsidRPr="00CD14B8">
        <w:t xml:space="preserve">Although </w:t>
      </w:r>
      <w:r>
        <w:t>Pink Salmon</w:t>
      </w:r>
      <w:r w:rsidR="00683623" w:rsidRPr="00CD14B8">
        <w:t xml:space="preserve"> have always been abundant </w:t>
      </w:r>
      <w:r w:rsidR="00F23B4D">
        <w:t xml:space="preserve">in the </w:t>
      </w:r>
      <w:r w:rsidR="00683623">
        <w:t>Indian River</w:t>
      </w:r>
      <w:r w:rsidR="00683623" w:rsidRPr="00CD14B8">
        <w:t xml:space="preserve">, their numbers have increased rapidly in the last </w:t>
      </w:r>
      <w:r w:rsidR="00194C44">
        <w:t>several</w:t>
      </w:r>
      <w:r w:rsidR="00A93FC4">
        <w:t xml:space="preserve"> decades</w:t>
      </w:r>
      <w:r w:rsidR="005C67FF">
        <w:t xml:space="preserve">.  </w:t>
      </w:r>
      <w:ins w:id="104" w:author="Brennan, Angela K" w:date="2025-08-11T14:52:00Z">
        <w:r w:rsidR="004130C4">
          <w:t xml:space="preserve">The </w:t>
        </w:r>
      </w:ins>
      <w:r w:rsidR="00392B51">
        <w:t xml:space="preserve">ADFG </w:t>
      </w:r>
      <w:r w:rsidR="005C67FF">
        <w:t xml:space="preserve">peak escapement surveys (numbers of fish that have ‘escaped’ the fishery and returned to spawn in the river) </w:t>
      </w:r>
      <w:r w:rsidR="00F23B4D">
        <w:t xml:space="preserve">demonstrate </w:t>
      </w:r>
      <w:r w:rsidR="005C67FF">
        <w:t>that</w:t>
      </w:r>
      <w:del w:id="105" w:author="Brennan, Angela K" w:date="2025-08-11T14:52:00Z">
        <w:r w:rsidR="005C67FF" w:rsidDel="004130C4">
          <w:delText>,</w:delText>
        </w:r>
      </w:del>
      <w:r w:rsidR="005C67FF">
        <w:t xml:space="preserve"> since 1980, </w:t>
      </w:r>
      <w:r>
        <w:t>Pink Salmon</w:t>
      </w:r>
      <w:r w:rsidR="005C67FF">
        <w:t xml:space="preserve"> abundance has increased from several thousand to regularly exceeding 100,000 fish annually (Stopha 2015). </w:t>
      </w:r>
      <w:r w:rsidR="00194C44">
        <w:t>Moreover</w:t>
      </w:r>
      <w:r w:rsidR="005C67FF">
        <w:t xml:space="preserve">, </w:t>
      </w:r>
      <w:r w:rsidR="00194C44">
        <w:t xml:space="preserve">there are indications that </w:t>
      </w:r>
      <w:r w:rsidR="008E5548">
        <w:t xml:space="preserve">the </w:t>
      </w:r>
      <w:r w:rsidR="00194C44">
        <w:t>duration</w:t>
      </w:r>
      <w:r w:rsidR="008E5548">
        <w:t xml:space="preserve"> of </w:t>
      </w:r>
      <w:r>
        <w:t>Pink Salmon</w:t>
      </w:r>
      <w:r w:rsidR="008E5548">
        <w:t xml:space="preserve"> spawning, </w:t>
      </w:r>
      <w:r w:rsidR="005F4F26">
        <w:t>formerly</w:t>
      </w:r>
      <w:r w:rsidR="008E5548">
        <w:t xml:space="preserve"> limited to August and September, now regularly spans July through October. </w:t>
      </w:r>
      <w:r w:rsidR="00683623">
        <w:t xml:space="preserve"> </w:t>
      </w:r>
    </w:p>
    <w:p w14:paraId="54EFEC72" w14:textId="5F96F50D" w:rsidR="00160E9E" w:rsidRDefault="007A0B9E" w:rsidP="00160E9E">
      <w:pPr>
        <w:spacing w:after="0" w:line="480" w:lineRule="auto"/>
        <w:ind w:firstLine="720"/>
      </w:pPr>
      <w:r>
        <w:t xml:space="preserve">High salmon densities in the river </w:t>
      </w:r>
      <w:r w:rsidR="009B19FD">
        <w:t>a</w:t>
      </w:r>
      <w:r w:rsidR="00184D67">
        <w:t xml:space="preserve">re not </w:t>
      </w:r>
      <w:r w:rsidR="00E34C7D">
        <w:t xml:space="preserve">necessarily </w:t>
      </w:r>
      <w:r w:rsidR="00376DC6">
        <w:t xml:space="preserve">a </w:t>
      </w:r>
      <w:r w:rsidR="00184D67">
        <w:t xml:space="preserve">cause for </w:t>
      </w:r>
      <w:r w:rsidR="00D56BFF">
        <w:t xml:space="preserve">management </w:t>
      </w:r>
      <w:commentRangeStart w:id="106"/>
      <w:r w:rsidR="00184D67">
        <w:t>concern</w:t>
      </w:r>
      <w:commentRangeEnd w:id="106"/>
      <w:r w:rsidR="0034083D">
        <w:rPr>
          <w:rStyle w:val="CommentReference"/>
        </w:rPr>
        <w:commentReference w:id="106"/>
      </w:r>
      <w:r w:rsidR="00FC1602">
        <w:t>,</w:t>
      </w:r>
      <w:r w:rsidR="00184D67">
        <w:t xml:space="preserve"> </w:t>
      </w:r>
      <w:r>
        <w:t xml:space="preserve">as </w:t>
      </w:r>
      <w:r w:rsidR="00FC1602">
        <w:t xml:space="preserve">they may be </w:t>
      </w:r>
      <w:r w:rsidR="00184D67">
        <w:t>naturally occurring phenomena influence</w:t>
      </w:r>
      <w:r>
        <w:t>d</w:t>
      </w:r>
      <w:r w:rsidR="00184D67">
        <w:t xml:space="preserve"> </w:t>
      </w:r>
      <w:r>
        <w:t xml:space="preserve">by variation in </w:t>
      </w:r>
      <w:r w:rsidR="00184D67">
        <w:t xml:space="preserve">stream conditions, ocean productivity, </w:t>
      </w:r>
    </w:p>
    <w:p w14:paraId="3B57C3BB" w14:textId="72A1F831" w:rsidR="00160E9E" w:rsidRDefault="00184D67" w:rsidP="00160E9E">
      <w:pPr>
        <w:spacing w:after="0" w:line="480" w:lineRule="auto"/>
      </w:pPr>
      <w:r>
        <w:t>predation intensity, and commercial harvests, among other</w:t>
      </w:r>
      <w:r w:rsidR="00FC1602">
        <w:t xml:space="preserve"> factors</w:t>
      </w:r>
      <w:r w:rsidR="00E34C7D">
        <w:t xml:space="preserve"> (</w:t>
      </w:r>
      <w:r w:rsidR="00177F5D">
        <w:t>Manhard et al. 2017</w:t>
      </w:r>
      <w:r w:rsidR="00E34C7D">
        <w:t>)</w:t>
      </w:r>
      <w:r>
        <w:t xml:space="preserve">. </w:t>
      </w:r>
      <w:r w:rsidR="007A0B9E">
        <w:t xml:space="preserve">However, </w:t>
      </w:r>
    </w:p>
    <w:p w14:paraId="4B81402E" w14:textId="77777777" w:rsidR="00687549" w:rsidRDefault="007A0B9E" w:rsidP="00160E9E">
      <w:pPr>
        <w:spacing w:after="0" w:line="480" w:lineRule="auto"/>
      </w:pPr>
      <w:r>
        <w:t>s</w:t>
      </w:r>
      <w:r w:rsidR="005D6BF4">
        <w:t xml:space="preserve">almon hatcheries can also influence </w:t>
      </w:r>
      <w:r w:rsidR="00376DC6">
        <w:t xml:space="preserve">the </w:t>
      </w:r>
      <w:r w:rsidR="005D6BF4">
        <w:t xml:space="preserve">abundance of salmon </w:t>
      </w:r>
      <w:r w:rsidR="00D56BFF">
        <w:t>(</w:t>
      </w:r>
      <w:r w:rsidR="00177F5D">
        <w:t>Knudsen et al. 2021</w:t>
      </w:r>
      <w:r w:rsidR="00D56BFF">
        <w:t xml:space="preserve">).  As part of typical </w:t>
      </w:r>
    </w:p>
    <w:p w14:paraId="647D2BF8" w14:textId="72AAF0A3" w:rsidR="00687549" w:rsidRDefault="00687549" w:rsidP="00160E9E">
      <w:pPr>
        <w:spacing w:after="0" w:line="480" w:lineRule="auto"/>
      </w:pPr>
      <w:r w:rsidRPr="00160E9E">
        <w:rPr>
          <w:rFonts w:cstheme="minorHAnsi"/>
          <w:noProof/>
          <w:color w:val="202122"/>
          <w:shd w:val="clear" w:color="auto" w:fill="FFFFFF"/>
        </w:rPr>
        <w:lastRenderedPageBreak/>
        <mc:AlternateContent>
          <mc:Choice Requires="wps">
            <w:drawing>
              <wp:anchor distT="45720" distB="45720" distL="114300" distR="114300" simplePos="0" relativeHeight="251662336" behindDoc="0" locked="0" layoutInCell="1" allowOverlap="1" wp14:anchorId="5B35BA63" wp14:editId="44400826">
                <wp:simplePos x="0" y="0"/>
                <wp:positionH relativeFrom="margin">
                  <wp:posOffset>-38100</wp:posOffset>
                </wp:positionH>
                <wp:positionV relativeFrom="paragraph">
                  <wp:posOffset>4546600</wp:posOffset>
                </wp:positionV>
                <wp:extent cx="5773420" cy="469900"/>
                <wp:effectExtent l="0" t="0" r="0" b="6350"/>
                <wp:wrapSquare wrapText="bothSides"/>
                <wp:docPr id="470768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9900"/>
                        </a:xfrm>
                        <a:prstGeom prst="rect">
                          <a:avLst/>
                        </a:prstGeom>
                        <a:solidFill>
                          <a:srgbClr val="FFFFFF"/>
                        </a:solidFill>
                        <a:ln w="9525">
                          <a:noFill/>
                          <a:miter lim="800000"/>
                          <a:headEnd/>
                          <a:tailEnd/>
                        </a:ln>
                      </wps:spPr>
                      <wps:txbx>
                        <w:txbxContent>
                          <w:p w14:paraId="68E87CDE" w14:textId="528538A4" w:rsidR="00160E9E" w:rsidRPr="00160E9E" w:rsidRDefault="00160E9E" w:rsidP="00160E9E">
                            <w:pPr>
                              <w:rPr>
                                <w:i/>
                                <w:iCs/>
                              </w:rPr>
                            </w:pPr>
                            <w:r w:rsidRPr="00160E9E">
                              <w:rPr>
                                <w:i/>
                                <w:iCs/>
                              </w:rPr>
                              <w:t xml:space="preserve">Pink </w:t>
                            </w:r>
                            <w:del w:id="107" w:author="Brennan, Angela K" w:date="2025-08-12T08:40:00Z">
                              <w:r w:rsidRPr="00160E9E" w:rsidDel="00E23AFA">
                                <w:rPr>
                                  <w:i/>
                                  <w:iCs/>
                                </w:rPr>
                                <w:delText>s</w:delText>
                              </w:r>
                            </w:del>
                            <w:ins w:id="108" w:author="Brennan, Angela K" w:date="2025-08-12T08:40:00Z">
                              <w:r w:rsidR="00E23AFA">
                                <w:rPr>
                                  <w:i/>
                                  <w:iCs/>
                                </w:rPr>
                                <w:t>S</w:t>
                              </w:r>
                            </w:ins>
                            <w:r w:rsidRPr="00160E9E">
                              <w:rPr>
                                <w:i/>
                                <w:iCs/>
                              </w:rPr>
                              <w:t xml:space="preserve">almon </w:t>
                            </w:r>
                            <w:ins w:id="109" w:author="Brennan, Angela K" w:date="2025-08-11T14:57:00Z">
                              <w:r w:rsidR="009D71DB">
                                <w:rPr>
                                  <w:i/>
                                  <w:iCs/>
                                </w:rPr>
                                <w:t>(</w:t>
                              </w:r>
                              <w:r w:rsidR="009D71DB" w:rsidRPr="009D71DB">
                                <w:rPr>
                                  <w:i/>
                                  <w:iCs/>
                                </w:rPr>
                                <w:t xml:space="preserve">Oncorhynchus gorbuscha) </w:t>
                              </w:r>
                            </w:ins>
                            <w:r w:rsidRPr="00160E9E">
                              <w:rPr>
                                <w:i/>
                                <w:iCs/>
                              </w:rPr>
                              <w:t xml:space="preserve">spawning </w:t>
                            </w:r>
                            <w:r w:rsidR="00132AE2">
                              <w:rPr>
                                <w:i/>
                                <w:iCs/>
                              </w:rPr>
                              <w:t>in the</w:t>
                            </w:r>
                            <w:r w:rsidR="00132AE2" w:rsidRPr="00160E9E">
                              <w:rPr>
                                <w:i/>
                                <w:iCs/>
                              </w:rPr>
                              <w:t xml:space="preserve"> </w:t>
                            </w:r>
                            <w:r w:rsidRPr="00160E9E">
                              <w:rPr>
                                <w:i/>
                                <w:iCs/>
                              </w:rPr>
                              <w:t>Indian River</w:t>
                            </w:r>
                            <w:r>
                              <w:rPr>
                                <w:i/>
                                <w:iCs/>
                              </w:rPr>
                              <w:t>, Sitka National Historical Park</w:t>
                            </w:r>
                            <w:ins w:id="110" w:author="Brennan, Angela K" w:date="2025-08-11T14:57:00Z">
                              <w:r w:rsidR="009D71DB">
                                <w:rPr>
                                  <w:i/>
                                  <w:iCs/>
                                </w:rPr>
                                <w:t>, Alaska</w:t>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5BA63" id="_x0000_s1027" type="#_x0000_t202" style="position:absolute;margin-left:-3pt;margin-top:358pt;width:454.6pt;height:37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" stroked="f">
                <v:textbox>
                  <w:txbxContent>
                    <w:p w14:paraId="68E87CDE" w14:textId="528538A4" w:rsidR="00160E9E" w:rsidRPr="00160E9E" w:rsidRDefault="00160E9E" w:rsidP="00160E9E">
                      <w:pPr>
                        <w:rPr>
                          <w:i/>
                          <w:iCs/>
                        </w:rPr>
                      </w:pPr>
                      <w:r w:rsidRPr="00160E9E">
                        <w:rPr>
                          <w:i/>
                          <w:iCs/>
                        </w:rPr>
                        <w:t xml:space="preserve">Pink </w:t>
                      </w:r>
                      <w:del w:id="111" w:author="Brennan, Angela K" w:date="2025-08-12T08:40:00Z">
                        <w:r w:rsidRPr="00160E9E" w:rsidDel="00E23AFA">
                          <w:rPr>
                            <w:i/>
                            <w:iCs/>
                          </w:rPr>
                          <w:delText>s</w:delText>
                        </w:r>
                      </w:del>
                      <w:ins w:id="112" w:author="Brennan, Angela K" w:date="2025-08-12T08:40:00Z">
                        <w:r w:rsidR="00E23AFA">
                          <w:rPr>
                            <w:i/>
                            <w:iCs/>
                          </w:rPr>
                          <w:t>S</w:t>
                        </w:r>
                      </w:ins>
                      <w:r w:rsidRPr="00160E9E">
                        <w:rPr>
                          <w:i/>
                          <w:iCs/>
                        </w:rPr>
                        <w:t xml:space="preserve">almon </w:t>
                      </w:r>
                      <w:ins w:id="113" w:author="Brennan, Angela K" w:date="2025-08-11T14:57:00Z">
                        <w:r w:rsidR="009D71DB">
                          <w:rPr>
                            <w:i/>
                            <w:iCs/>
                          </w:rPr>
                          <w:t>(</w:t>
                        </w:r>
                        <w:r w:rsidR="009D71DB" w:rsidRPr="009D71DB">
                          <w:rPr>
                            <w:i/>
                            <w:iCs/>
                          </w:rPr>
                          <w:t xml:space="preserve">Oncorhynchus gorbuscha) </w:t>
                        </w:r>
                      </w:ins>
                      <w:r w:rsidRPr="00160E9E">
                        <w:rPr>
                          <w:i/>
                          <w:iCs/>
                        </w:rPr>
                        <w:t xml:space="preserve">spawning </w:t>
                      </w:r>
                      <w:r w:rsidR="00132AE2">
                        <w:rPr>
                          <w:i/>
                          <w:iCs/>
                        </w:rPr>
                        <w:t>in the</w:t>
                      </w:r>
                      <w:r w:rsidR="00132AE2" w:rsidRPr="00160E9E">
                        <w:rPr>
                          <w:i/>
                          <w:iCs/>
                        </w:rPr>
                        <w:t xml:space="preserve"> </w:t>
                      </w:r>
                      <w:r w:rsidRPr="00160E9E">
                        <w:rPr>
                          <w:i/>
                          <w:iCs/>
                        </w:rPr>
                        <w:t>Indian River</w:t>
                      </w:r>
                      <w:r>
                        <w:rPr>
                          <w:i/>
                          <w:iCs/>
                        </w:rPr>
                        <w:t>, Sitka National Historical Park</w:t>
                      </w:r>
                      <w:ins w:id="114" w:author="Brennan, Angela K" w:date="2025-08-11T14:57:00Z">
                        <w:r w:rsidR="009D71DB">
                          <w:rPr>
                            <w:i/>
                            <w:iCs/>
                          </w:rPr>
                          <w:t>, Alaska</w:t>
                        </w:r>
                      </w:ins>
                    </w:p>
                  </w:txbxContent>
                </v:textbox>
                <w10:wrap type="square" anchorx="margin"/>
              </v:shape>
            </w:pict>
          </mc:Fallback>
        </mc:AlternateContent>
      </w:r>
      <w:commentRangeStart w:id="115"/>
      <w:commentRangeStart w:id="116"/>
      <w:r>
        <w:rPr>
          <w:noProof/>
        </w:rPr>
        <w:drawing>
          <wp:inline distT="0" distB="0" distL="0" distR="0" wp14:anchorId="3B01B584" wp14:editId="0AE253F2">
            <wp:extent cx="5943600" cy="4458970"/>
            <wp:effectExtent l="0" t="0" r="0" b="0"/>
            <wp:docPr id="91025372" name="Picture 4" descr="A branch in a stre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372" name="Picture 4" descr="A branch in a strea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pic:spPr>
                </pic:pic>
              </a:graphicData>
            </a:graphic>
          </wp:inline>
        </w:drawing>
      </w:r>
      <w:commentRangeEnd w:id="115"/>
      <w:commentRangeEnd w:id="116"/>
      <w:r w:rsidR="00345215">
        <w:rPr>
          <w:rStyle w:val="CommentReference"/>
        </w:rPr>
        <w:commentReference w:id="115"/>
      </w:r>
      <w:r w:rsidR="00CC169F">
        <w:rPr>
          <w:rStyle w:val="CommentReference"/>
        </w:rPr>
        <w:commentReference w:id="116"/>
      </w:r>
    </w:p>
    <w:p w14:paraId="457CDD01" w14:textId="15E14412" w:rsidR="00687549" w:rsidRDefault="00D56BFF" w:rsidP="00160E9E">
      <w:pPr>
        <w:spacing w:after="0" w:line="480" w:lineRule="auto"/>
      </w:pPr>
      <w:commentRangeStart w:id="117"/>
      <w:r>
        <w:t xml:space="preserve">hatchery operations, </w:t>
      </w:r>
      <w:r w:rsidR="00A7415B">
        <w:t xml:space="preserve">fish </w:t>
      </w:r>
      <w:r w:rsidR="005F4F26">
        <w:t>embryos are protected from natural mortality during incubation</w:t>
      </w:r>
      <w:r w:rsidR="00376DC6">
        <w:t>,</w:t>
      </w:r>
      <w:r w:rsidR="005F4F26">
        <w:t xml:space="preserve"> and </w:t>
      </w:r>
      <w:r w:rsidR="005D6BF4">
        <w:t xml:space="preserve">juvenile </w:t>
      </w:r>
      <w:r>
        <w:t xml:space="preserve">salmon </w:t>
      </w:r>
      <w:r w:rsidR="00132AE2">
        <w:t xml:space="preserve">are </w:t>
      </w:r>
      <w:r w:rsidR="00A7415B">
        <w:t>rear</w:t>
      </w:r>
      <w:r w:rsidR="00132AE2">
        <w:t>ed</w:t>
      </w:r>
      <w:r w:rsidR="00A7415B">
        <w:t xml:space="preserve"> in</w:t>
      </w:r>
      <w:r>
        <w:t xml:space="preserve"> </w:t>
      </w:r>
      <w:r w:rsidR="00132AE2">
        <w:t xml:space="preserve">relatively low-mortality </w:t>
      </w:r>
      <w:r>
        <w:t xml:space="preserve">raceways and net pens </w:t>
      </w:r>
      <w:r w:rsidR="005F4F26">
        <w:t>before they are</w:t>
      </w:r>
      <w:r>
        <w:t xml:space="preserve"> released </w:t>
      </w:r>
      <w:r w:rsidR="00640928">
        <w:t xml:space="preserve">into the ocean </w:t>
      </w:r>
      <w:r w:rsidR="005F4F26">
        <w:t>to feed, grow, and later return</w:t>
      </w:r>
      <w:r>
        <w:t xml:space="preserve">. </w:t>
      </w:r>
      <w:r w:rsidR="0014654C">
        <w:t>Due to the</w:t>
      </w:r>
      <w:r>
        <w:t xml:space="preserve"> natural ho</w:t>
      </w:r>
      <w:r w:rsidR="00907AD0">
        <w:t>m</w:t>
      </w:r>
      <w:r>
        <w:t>ing ability of salmon</w:t>
      </w:r>
      <w:r w:rsidR="0014654C">
        <w:t xml:space="preserve">, adult fish, having imprinted on the chemical signatures of the water in which they were reared, return to their hatchery of </w:t>
      </w:r>
      <w:commentRangeEnd w:id="117"/>
      <w:r w:rsidR="000E180B">
        <w:rPr>
          <w:rStyle w:val="CommentReference"/>
        </w:rPr>
        <w:commentReference w:id="117"/>
      </w:r>
    </w:p>
    <w:p w14:paraId="1AEEBB1D" w14:textId="6352D2EA" w:rsidR="001F5885" w:rsidRDefault="001F5885" w:rsidP="00160E9E">
      <w:pPr>
        <w:spacing w:after="0" w:line="480" w:lineRule="auto"/>
      </w:pPr>
      <w:r w:rsidRPr="00160E9E">
        <w:rPr>
          <w:rFonts w:cstheme="minorHAnsi"/>
          <w:noProof/>
          <w:color w:val="202122"/>
          <w:shd w:val="clear" w:color="auto" w:fill="FFFFFF"/>
        </w:rPr>
        <w:lastRenderedPageBreak/>
        <mc:AlternateContent>
          <mc:Choice Requires="wps">
            <w:drawing>
              <wp:anchor distT="45720" distB="45720" distL="114300" distR="114300" simplePos="0" relativeHeight="251664384" behindDoc="0" locked="0" layoutInCell="1" allowOverlap="1" wp14:anchorId="7F3D9AB0" wp14:editId="094CF11D">
                <wp:simplePos x="0" y="0"/>
                <wp:positionH relativeFrom="margin">
                  <wp:align>left</wp:align>
                </wp:positionH>
                <wp:positionV relativeFrom="paragraph">
                  <wp:posOffset>3873500</wp:posOffset>
                </wp:positionV>
                <wp:extent cx="5773420" cy="467360"/>
                <wp:effectExtent l="0" t="0" r="0" b="8890"/>
                <wp:wrapSquare wrapText="bothSides"/>
                <wp:docPr id="1512307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F995289" w14:textId="4A3626E1" w:rsidR="00160E9E" w:rsidRDefault="00160E9E" w:rsidP="00160E9E">
                            <w:pPr>
                              <w:spacing w:after="0"/>
                              <w:rPr>
                                <w:i/>
                                <w:iCs/>
                              </w:rPr>
                            </w:pPr>
                            <w:r w:rsidRPr="00160E9E">
                              <w:rPr>
                                <w:i/>
                                <w:iCs/>
                              </w:rPr>
                              <w:t xml:space="preserve">Pink </w:t>
                            </w:r>
                            <w:del w:id="118" w:author="Brennan, Angela K" w:date="2025-08-12T08:40:00Z">
                              <w:r w:rsidRPr="00160E9E" w:rsidDel="00E23AFA">
                                <w:rPr>
                                  <w:i/>
                                  <w:iCs/>
                                </w:rPr>
                                <w:delText>s</w:delText>
                              </w:r>
                            </w:del>
                            <w:ins w:id="119" w:author="Brennan, Angela K" w:date="2025-08-12T08:40:00Z">
                              <w:r w:rsidR="00E23AFA">
                                <w:rPr>
                                  <w:i/>
                                  <w:iCs/>
                                </w:rPr>
                                <w:t>S</w:t>
                              </w:r>
                            </w:ins>
                            <w:r w:rsidRPr="00160E9E">
                              <w:rPr>
                                <w:i/>
                                <w:iCs/>
                              </w:rPr>
                              <w:t xml:space="preserve">almon </w:t>
                            </w:r>
                            <w:r>
                              <w:rPr>
                                <w:i/>
                                <w:iCs/>
                              </w:rPr>
                              <w:t>population abundance at 35 streams in southeast Alaska</w:t>
                            </w:r>
                            <w:r w:rsidR="0082349A">
                              <w:rPr>
                                <w:i/>
                                <w:iCs/>
                              </w:rPr>
                              <w:t xml:space="preserve"> (even year runs)</w:t>
                            </w:r>
                            <w:r w:rsidR="002357F9">
                              <w:rPr>
                                <w:i/>
                                <w:iCs/>
                              </w:rPr>
                              <w:t>, Indian River highlighted</w:t>
                            </w:r>
                            <w:ins w:id="120" w:author="Brennan, Angela K" w:date="2025-08-12T11:22:00Z">
                              <w:r w:rsidR="007078BF">
                                <w:rPr>
                                  <w:i/>
                                  <w:iCs/>
                                </w:rPr>
                                <w:t xml:space="preserve"> in red</w:t>
                              </w:r>
                            </w:ins>
                            <w:r>
                              <w:rPr>
                                <w:i/>
                                <w:iCs/>
                              </w:rPr>
                              <w:t xml:space="preserve"> </w:t>
                            </w:r>
                          </w:p>
                          <w:p w14:paraId="7FF9C948" w14:textId="31736EA2" w:rsidR="00160E9E" w:rsidRPr="00160E9E" w:rsidRDefault="00160E9E" w:rsidP="00160E9E">
                            <w:pPr>
                              <w:spacing w:after="0"/>
                              <w:rPr>
                                <w:i/>
                                <w:iCs/>
                              </w:rPr>
                            </w:pPr>
                            <w:r>
                              <w:rPr>
                                <w:i/>
                                <w:iCs/>
                              </w:rPr>
                              <w:t xml:space="preserve">(Alaska </w:t>
                            </w:r>
                            <w:r w:rsidR="0086225C">
                              <w:rPr>
                                <w:i/>
                                <w:iCs/>
                              </w:rPr>
                              <w:t>Department</w:t>
                            </w:r>
                            <w:r>
                              <w:rPr>
                                <w:i/>
                                <w:iCs/>
                              </w:rPr>
                              <w:t xml:space="preserve">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D9AB0" id="_x0000_s1028" type="#_x0000_t202" style="position:absolute;margin-left:0;margin-top:305pt;width:454.6pt;height:36.8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" stroked="f">
                <v:textbox>
                  <w:txbxContent>
                    <w:p w14:paraId="3F995289" w14:textId="4A3626E1" w:rsidR="00160E9E" w:rsidRDefault="00160E9E" w:rsidP="00160E9E">
                      <w:pPr>
                        <w:spacing w:after="0"/>
                        <w:rPr>
                          <w:i/>
                          <w:iCs/>
                        </w:rPr>
                      </w:pPr>
                      <w:r w:rsidRPr="00160E9E">
                        <w:rPr>
                          <w:i/>
                          <w:iCs/>
                        </w:rPr>
                        <w:t xml:space="preserve">Pink </w:t>
                      </w:r>
                      <w:del w:id="121" w:author="Brennan, Angela K" w:date="2025-08-12T08:40:00Z">
                        <w:r w:rsidRPr="00160E9E" w:rsidDel="00E23AFA">
                          <w:rPr>
                            <w:i/>
                            <w:iCs/>
                          </w:rPr>
                          <w:delText>s</w:delText>
                        </w:r>
                      </w:del>
                      <w:ins w:id="122" w:author="Brennan, Angela K" w:date="2025-08-12T08:40:00Z">
                        <w:r w:rsidR="00E23AFA">
                          <w:rPr>
                            <w:i/>
                            <w:iCs/>
                          </w:rPr>
                          <w:t>S</w:t>
                        </w:r>
                      </w:ins>
                      <w:r w:rsidRPr="00160E9E">
                        <w:rPr>
                          <w:i/>
                          <w:iCs/>
                        </w:rPr>
                        <w:t xml:space="preserve">almon </w:t>
                      </w:r>
                      <w:r>
                        <w:rPr>
                          <w:i/>
                          <w:iCs/>
                        </w:rPr>
                        <w:t>population abundance at 35 streams in southeast Alaska</w:t>
                      </w:r>
                      <w:r w:rsidR="0082349A">
                        <w:rPr>
                          <w:i/>
                          <w:iCs/>
                        </w:rPr>
                        <w:t xml:space="preserve"> (even year runs)</w:t>
                      </w:r>
                      <w:r w:rsidR="002357F9">
                        <w:rPr>
                          <w:i/>
                          <w:iCs/>
                        </w:rPr>
                        <w:t>, Indian River highlighted</w:t>
                      </w:r>
                      <w:ins w:id="123" w:author="Brennan, Angela K" w:date="2025-08-12T11:22:00Z">
                        <w:r w:rsidR="007078BF">
                          <w:rPr>
                            <w:i/>
                            <w:iCs/>
                          </w:rPr>
                          <w:t xml:space="preserve"> in red</w:t>
                        </w:r>
                      </w:ins>
                      <w:r>
                        <w:rPr>
                          <w:i/>
                          <w:iCs/>
                        </w:rPr>
                        <w:t xml:space="preserve"> </w:t>
                      </w:r>
                    </w:p>
                    <w:p w14:paraId="7FF9C948" w14:textId="31736EA2" w:rsidR="00160E9E" w:rsidRPr="00160E9E" w:rsidRDefault="00160E9E" w:rsidP="00160E9E">
                      <w:pPr>
                        <w:spacing w:after="0"/>
                        <w:rPr>
                          <w:i/>
                          <w:iCs/>
                        </w:rPr>
                      </w:pPr>
                      <w:r>
                        <w:rPr>
                          <w:i/>
                          <w:iCs/>
                        </w:rPr>
                        <w:t xml:space="preserve">(Alaska </w:t>
                      </w:r>
                      <w:r w:rsidR="0086225C">
                        <w:rPr>
                          <w:i/>
                          <w:iCs/>
                        </w:rPr>
                        <w:t>Department</w:t>
                      </w:r>
                      <w:r>
                        <w:rPr>
                          <w:i/>
                          <w:iCs/>
                        </w:rPr>
                        <w:t xml:space="preserve"> of Fish and Game)</w:t>
                      </w:r>
                    </w:p>
                  </w:txbxContent>
                </v:textbox>
                <w10:wrap type="square" anchorx="margin"/>
              </v:shape>
            </w:pict>
          </mc:Fallback>
        </mc:AlternateContent>
      </w:r>
      <w:commentRangeStart w:id="124"/>
      <w:commentRangeStart w:id="125"/>
      <w:r>
        <w:rPr>
          <w:noProof/>
        </w:rPr>
        <w:drawing>
          <wp:inline distT="0" distB="0" distL="0" distR="0" wp14:anchorId="39D0C00D" wp14:editId="3A29F3E5">
            <wp:extent cx="5943600" cy="3704970"/>
            <wp:effectExtent l="0" t="0" r="0" b="0"/>
            <wp:docPr id="309111363" name="Picture 6"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11363" name="Picture 6" descr="A graph showing a graph of a graph&#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04970"/>
                    </a:xfrm>
                    <a:prstGeom prst="rect">
                      <a:avLst/>
                    </a:prstGeom>
                    <a:noFill/>
                    <a:ln>
                      <a:noFill/>
                    </a:ln>
                  </pic:spPr>
                </pic:pic>
              </a:graphicData>
            </a:graphic>
          </wp:inline>
        </w:drawing>
      </w:r>
      <w:commentRangeEnd w:id="124"/>
      <w:commentRangeEnd w:id="125"/>
      <w:r w:rsidR="00757D1C">
        <w:rPr>
          <w:rStyle w:val="CommentReference"/>
        </w:rPr>
        <w:commentReference w:id="124"/>
      </w:r>
      <w:r w:rsidR="000B63F2">
        <w:rPr>
          <w:rStyle w:val="CommentReference"/>
        </w:rPr>
        <w:commentReference w:id="125"/>
      </w:r>
    </w:p>
    <w:p w14:paraId="6DFEBCD9" w14:textId="606143F7" w:rsidR="00160E9E" w:rsidRDefault="0014654C" w:rsidP="00160E9E">
      <w:pPr>
        <w:spacing w:after="0" w:line="480" w:lineRule="auto"/>
      </w:pPr>
      <w:r>
        <w:t>origin</w:t>
      </w:r>
      <w:r w:rsidR="00D56BFF">
        <w:t xml:space="preserve"> </w:t>
      </w:r>
      <w:r>
        <w:t>when they are prepared to spawn</w:t>
      </w:r>
      <w:r w:rsidR="00062FAA">
        <w:t xml:space="preserve">. </w:t>
      </w:r>
      <w:r w:rsidR="00A7415B">
        <w:t>Therefore, i</w:t>
      </w:r>
      <w:r w:rsidR="008F78BF">
        <w:t>f all salmon reared in a hatchery returned to that hatchery</w:t>
      </w:r>
      <w:r w:rsidR="005D6BF4">
        <w:t xml:space="preserve"> as adults</w:t>
      </w:r>
      <w:r w:rsidR="008F78BF">
        <w:t>, the</w:t>
      </w:r>
      <w:r w:rsidR="00062FAA">
        <w:t>n</w:t>
      </w:r>
      <w:r w:rsidR="008F78BF">
        <w:t xml:space="preserve"> population dynamics of salmon in adjacent </w:t>
      </w:r>
      <w:r w:rsidR="00062FAA">
        <w:t xml:space="preserve">stream </w:t>
      </w:r>
      <w:r w:rsidR="008F78BF">
        <w:t xml:space="preserve">systems would be independent of hatchery operations.  </w:t>
      </w:r>
      <w:commentRangeStart w:id="126"/>
      <w:r w:rsidR="00A212A9">
        <w:t>In practice</w:t>
      </w:r>
      <w:r w:rsidR="00A7415B">
        <w:t xml:space="preserve"> however</w:t>
      </w:r>
      <w:r w:rsidR="00CD2602">
        <w:t>,</w:t>
      </w:r>
      <w:r w:rsidR="00062FAA">
        <w:t xml:space="preserve"> </w:t>
      </w:r>
      <w:r w:rsidR="008F78BF">
        <w:t>homing by salmon is</w:t>
      </w:r>
      <w:ins w:id="127" w:author="Latysh, Natalie" w:date="2025-08-18T11:25:00Z">
        <w:r w:rsidR="009333F7">
          <w:t xml:space="preserve"> not</w:t>
        </w:r>
      </w:ins>
      <w:del w:id="128" w:author="Latysh, Natalie" w:date="2025-08-18T11:25:00Z">
        <w:r w:rsidR="008F78BF" w:rsidDel="009333F7">
          <w:delText>n’t</w:delText>
        </w:r>
      </w:del>
      <w:r w:rsidR="008F78BF">
        <w:t xml:space="preserve"> perfect, and </w:t>
      </w:r>
      <w:r w:rsidR="005D6BF4">
        <w:t xml:space="preserve">some fish </w:t>
      </w:r>
      <w:r w:rsidR="003D4FE4">
        <w:t xml:space="preserve">produced </w:t>
      </w:r>
      <w:r w:rsidR="005D6BF4">
        <w:t xml:space="preserve">in the hatchery </w:t>
      </w:r>
      <w:r w:rsidR="00F433DA" w:rsidRPr="00F433DA">
        <w:rPr>
          <w:highlight w:val="yellow"/>
        </w:rPr>
        <w:t xml:space="preserve">will </w:t>
      </w:r>
      <w:r w:rsidR="00A212A9">
        <w:t xml:space="preserve">inevitably </w:t>
      </w:r>
      <w:r w:rsidR="005D6BF4">
        <w:t xml:space="preserve">‘stray’ into </w:t>
      </w:r>
      <w:r w:rsidR="007A0B9E">
        <w:t xml:space="preserve">nearby </w:t>
      </w:r>
      <w:r w:rsidR="005D6BF4">
        <w:t>stream</w:t>
      </w:r>
      <w:r w:rsidR="00A212A9">
        <w:t>s</w:t>
      </w:r>
      <w:r w:rsidR="005D6BF4">
        <w:t xml:space="preserve"> </w:t>
      </w:r>
      <w:r w:rsidR="00A212A9">
        <w:t>and</w:t>
      </w:r>
      <w:r w:rsidR="005D6BF4">
        <w:t xml:space="preserve"> river</w:t>
      </w:r>
      <w:r w:rsidR="00A212A9">
        <w:t>s</w:t>
      </w:r>
      <w:r w:rsidR="005D6BF4">
        <w:t xml:space="preserve"> </w:t>
      </w:r>
      <w:r w:rsidR="003D4FE4">
        <w:t>when returning as adults</w:t>
      </w:r>
      <w:r w:rsidR="005D6BF4">
        <w:t xml:space="preserve">. </w:t>
      </w:r>
      <w:commentRangeEnd w:id="126"/>
      <w:r w:rsidR="00363DA1">
        <w:rPr>
          <w:rStyle w:val="CommentReference"/>
        </w:rPr>
        <w:commentReference w:id="126"/>
      </w:r>
      <w:del w:id="129" w:author="Brennan, Angela K" w:date="2025-08-12T11:22:00Z">
        <w:r w:rsidR="00640928" w:rsidDel="006C6D8B">
          <w:delText xml:space="preserve">While </w:delText>
        </w:r>
      </w:del>
      <w:ins w:id="130" w:author="Brennan, Angela K" w:date="2025-08-12T11:22:00Z">
        <w:r w:rsidR="006C6D8B">
          <w:t>Alt</w:t>
        </w:r>
      </w:ins>
      <w:ins w:id="131" w:author="Brennan, Angela K" w:date="2025-08-12T11:23:00Z">
        <w:r w:rsidR="006C6D8B">
          <w:t>hough</w:t>
        </w:r>
      </w:ins>
      <w:ins w:id="132" w:author="Brennan, Angela K" w:date="2025-08-12T11:22:00Z">
        <w:r w:rsidR="006C6D8B">
          <w:t xml:space="preserve"> </w:t>
        </w:r>
      </w:ins>
      <w:r w:rsidR="00640928">
        <w:t>it</w:t>
      </w:r>
      <w:r w:rsidR="00907AD0">
        <w:t xml:space="preserve"> is</w:t>
      </w:r>
      <w:r w:rsidR="00640928">
        <w:t xml:space="preserve"> difficult to infer whether straying</w:t>
      </w:r>
      <w:r w:rsidR="00907AD0">
        <w:t xml:space="preserve"> is </w:t>
      </w:r>
      <w:r w:rsidR="00640928">
        <w:t xml:space="preserve">more or less likely </w:t>
      </w:r>
      <w:r w:rsidR="009366DA">
        <w:t xml:space="preserve">in </w:t>
      </w:r>
      <w:r w:rsidR="00376DC6">
        <w:t>hatchery-origin</w:t>
      </w:r>
      <w:r w:rsidR="00640928">
        <w:t xml:space="preserve"> fish, </w:t>
      </w:r>
      <w:r w:rsidR="005D6BF4">
        <w:t xml:space="preserve">homing </w:t>
      </w:r>
      <w:r w:rsidR="008F78BF">
        <w:t xml:space="preserve">imperfection is likely an evolved trait </w:t>
      </w:r>
      <w:r w:rsidR="005D6BF4">
        <w:t xml:space="preserve">as it </w:t>
      </w:r>
      <w:r w:rsidR="008F78BF">
        <w:t xml:space="preserve">allows a few fish to colonize new habitats when they become suitable for spawning (Quinn 2018). </w:t>
      </w:r>
      <w:r w:rsidR="007A0B9E">
        <w:t>Nevertheless</w:t>
      </w:r>
      <w:r w:rsidR="00640928">
        <w:t>, h</w:t>
      </w:r>
      <w:r w:rsidR="005D6BF4">
        <w:t>atchery and fishery m</w:t>
      </w:r>
      <w:r w:rsidR="008F78BF">
        <w:t xml:space="preserve">anagers typically </w:t>
      </w:r>
      <w:r w:rsidR="00A7415B">
        <w:t xml:space="preserve">aim </w:t>
      </w:r>
      <w:r w:rsidR="008F78BF">
        <w:t>to minimize straying rates</w:t>
      </w:r>
      <w:r w:rsidR="00640928">
        <w:t>,</w:t>
      </w:r>
      <w:r w:rsidR="008F78BF">
        <w:t xml:space="preserve"> </w:t>
      </w:r>
      <w:r w:rsidR="00A212A9">
        <w:t xml:space="preserve">both </w:t>
      </w:r>
      <w:r w:rsidR="005D6BF4">
        <w:t xml:space="preserve">to maximize the returns to the hatchery </w:t>
      </w:r>
      <w:r w:rsidR="00F150CB">
        <w:t>and</w:t>
      </w:r>
      <w:r w:rsidR="00A212A9">
        <w:t xml:space="preserve"> </w:t>
      </w:r>
      <w:r w:rsidR="008F78BF">
        <w:t>to reduce the chance</w:t>
      </w:r>
      <w:r w:rsidR="00A212A9">
        <w:t>s of</w:t>
      </w:r>
      <w:r w:rsidR="008F78BF">
        <w:t xml:space="preserve"> hybridizing hatchery and wild </w:t>
      </w:r>
      <w:r w:rsidR="00A212A9">
        <w:t>fish, as</w:t>
      </w:r>
      <w:r w:rsidR="00640928">
        <w:t xml:space="preserve"> </w:t>
      </w:r>
      <w:r w:rsidR="00A212A9">
        <w:t>h</w:t>
      </w:r>
      <w:r w:rsidR="00640928">
        <w:t xml:space="preserve">ybridization can produce offspring that are less adapted to local conditions and thus have </w:t>
      </w:r>
      <w:r w:rsidR="008F78BF">
        <w:t>lower fitness</w:t>
      </w:r>
      <w:r w:rsidR="00A7415B">
        <w:t xml:space="preserve"> (May and Westley 2024)</w:t>
      </w:r>
      <w:r w:rsidR="00A212A9">
        <w:t>.</w:t>
      </w:r>
      <w:r w:rsidR="0048393D" w:rsidRPr="0048393D">
        <w:rPr>
          <w:noProof/>
        </w:rPr>
        <w:t xml:space="preserve"> </w:t>
      </w:r>
      <w:r w:rsidR="00EE11AE">
        <w:t xml:space="preserve">  </w:t>
      </w:r>
    </w:p>
    <w:p w14:paraId="39E112B0" w14:textId="4CD1DBA6" w:rsidR="00C701EB" w:rsidRDefault="00D66E4C" w:rsidP="00D66E4C">
      <w:pPr>
        <w:spacing w:after="0" w:line="480" w:lineRule="auto"/>
        <w:ind w:firstLine="720"/>
      </w:pPr>
      <w:r w:rsidRPr="00160E9E">
        <w:rPr>
          <w:rFonts w:cstheme="minorHAnsi"/>
          <w:noProof/>
          <w:color w:val="202122"/>
          <w:shd w:val="clear" w:color="auto" w:fill="FFFFFF"/>
        </w:rPr>
        <w:lastRenderedPageBreak/>
        <mc:AlternateContent>
          <mc:Choice Requires="wps">
            <w:drawing>
              <wp:anchor distT="45720" distB="45720" distL="114300" distR="114300" simplePos="0" relativeHeight="251666432" behindDoc="0" locked="0" layoutInCell="1" allowOverlap="1" wp14:anchorId="093479A8" wp14:editId="6B53581A">
                <wp:simplePos x="0" y="0"/>
                <wp:positionH relativeFrom="margin">
                  <wp:align>left</wp:align>
                </wp:positionH>
                <wp:positionV relativeFrom="paragraph">
                  <wp:posOffset>4080510</wp:posOffset>
                </wp:positionV>
                <wp:extent cx="5773420" cy="467360"/>
                <wp:effectExtent l="0" t="0" r="0" b="8890"/>
                <wp:wrapSquare wrapText="bothSides"/>
                <wp:docPr id="2040210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EF0B63E" w14:textId="41D481D7" w:rsidR="0086225C" w:rsidRDefault="0086225C" w:rsidP="0086225C">
                            <w:pPr>
                              <w:spacing w:after="0"/>
                              <w:rPr>
                                <w:i/>
                                <w:iCs/>
                              </w:rPr>
                            </w:pPr>
                            <w:r>
                              <w:rPr>
                                <w:i/>
                                <w:iCs/>
                              </w:rPr>
                              <w:t>Location of Indian River mouth (red circle) and Sitka Sound Science Center (red square)</w:t>
                            </w:r>
                          </w:p>
                          <w:p w14:paraId="338C3840" w14:textId="19355E6E" w:rsidR="0086225C" w:rsidRPr="00160E9E" w:rsidRDefault="0086225C" w:rsidP="0086225C">
                            <w:pPr>
                              <w:spacing w:after="0"/>
                              <w:rPr>
                                <w:i/>
                                <w:iCs/>
                              </w:rPr>
                            </w:pPr>
                            <w:r>
                              <w:rPr>
                                <w:i/>
                                <w:iCs/>
                              </w:rPr>
                              <w:t>(National Park 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479A8" id="_x0000_s1029" type="#_x0000_t202" style="position:absolute;left:0;text-align:left;margin-left:0;margin-top:321.3pt;width:454.6pt;height:36.8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" stroked="f">
                <v:textbox>
                  <w:txbxContent>
                    <w:p w14:paraId="3EF0B63E" w14:textId="41D481D7" w:rsidR="0086225C" w:rsidRDefault="0086225C" w:rsidP="0086225C">
                      <w:pPr>
                        <w:spacing w:after="0"/>
                        <w:rPr>
                          <w:i/>
                          <w:iCs/>
                        </w:rPr>
                      </w:pPr>
                      <w:r>
                        <w:rPr>
                          <w:i/>
                          <w:iCs/>
                        </w:rPr>
                        <w:t>Location of Indian River mouth (red circle) and Sitka Sound Science Center (red square)</w:t>
                      </w:r>
                    </w:p>
                    <w:p w14:paraId="338C3840" w14:textId="19355E6E" w:rsidR="0086225C" w:rsidRPr="00160E9E" w:rsidRDefault="0086225C" w:rsidP="0086225C">
                      <w:pPr>
                        <w:spacing w:after="0"/>
                        <w:rPr>
                          <w:i/>
                          <w:iCs/>
                        </w:rPr>
                      </w:pPr>
                      <w:r>
                        <w:rPr>
                          <w:i/>
                          <w:iCs/>
                        </w:rPr>
                        <w:t>(National Park Service)</w:t>
                      </w:r>
                    </w:p>
                  </w:txbxContent>
                </v:textbox>
                <w10:wrap type="square" anchorx="margin"/>
              </v:shape>
            </w:pict>
          </mc:Fallback>
        </mc:AlternateContent>
      </w:r>
      <w:commentRangeStart w:id="133"/>
      <w:r w:rsidRPr="00743C6D">
        <w:rPr>
          <w:noProof/>
        </w:rPr>
        <w:drawing>
          <wp:anchor distT="0" distB="0" distL="114300" distR="114300" simplePos="0" relativeHeight="251658240" behindDoc="0" locked="0" layoutInCell="1" allowOverlap="1" wp14:anchorId="7F4E9DE9" wp14:editId="2067FB56">
            <wp:simplePos x="0" y="0"/>
            <wp:positionH relativeFrom="margin">
              <wp:align>right</wp:align>
            </wp:positionH>
            <wp:positionV relativeFrom="paragraph">
              <wp:posOffset>8890</wp:posOffset>
            </wp:positionV>
            <wp:extent cx="5943600" cy="4027805"/>
            <wp:effectExtent l="0" t="0" r="0" b="0"/>
            <wp:wrapSquare wrapText="bothSides"/>
            <wp:docPr id="1053277901" name="Picture 1" descr="A map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77901" name="Picture 1" descr="A map of a park&#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4027805"/>
                    </a:xfrm>
                    <a:prstGeom prst="rect">
                      <a:avLst/>
                    </a:prstGeom>
                  </pic:spPr>
                </pic:pic>
              </a:graphicData>
            </a:graphic>
            <wp14:sizeRelH relativeFrom="margin">
              <wp14:pctWidth>0</wp14:pctWidth>
            </wp14:sizeRelH>
            <wp14:sizeRelV relativeFrom="margin">
              <wp14:pctHeight>0</wp14:pctHeight>
            </wp14:sizeRelV>
          </wp:anchor>
        </w:drawing>
      </w:r>
      <w:commentRangeEnd w:id="133"/>
      <w:r w:rsidR="00033179">
        <w:rPr>
          <w:rStyle w:val="CommentReference"/>
        </w:rPr>
        <w:commentReference w:id="133"/>
      </w:r>
      <w:r w:rsidR="00A212A9">
        <w:t>At</w:t>
      </w:r>
      <w:r w:rsidR="00903E11">
        <w:t xml:space="preserve"> </w:t>
      </w:r>
      <w:r w:rsidR="00A212A9">
        <w:t>Sitka National Historical Park</w:t>
      </w:r>
      <w:r w:rsidR="00903E11">
        <w:t xml:space="preserve">, the possibility of hatchery </w:t>
      </w:r>
      <w:r w:rsidR="00AA4E8E">
        <w:t>Pink Salmon</w:t>
      </w:r>
      <w:r w:rsidR="00903E11">
        <w:t xml:space="preserve"> </w:t>
      </w:r>
      <w:r w:rsidR="0005437F">
        <w:t xml:space="preserve">straying into the </w:t>
      </w:r>
      <w:r w:rsidR="00A212A9">
        <w:t>Indian R</w:t>
      </w:r>
      <w:r w:rsidR="0005437F">
        <w:t xml:space="preserve">iver is particularly high. </w:t>
      </w:r>
      <w:r w:rsidR="00A212A9">
        <w:t>The</w:t>
      </w:r>
      <w:r w:rsidR="00251453">
        <w:t xml:space="preserve"> </w:t>
      </w:r>
      <w:r w:rsidR="004C3D41" w:rsidRPr="00CD14B8">
        <w:t>not-for-profit</w:t>
      </w:r>
      <w:r w:rsidR="004C3D41">
        <w:t xml:space="preserve"> </w:t>
      </w:r>
      <w:commentRangeStart w:id="134"/>
      <w:r w:rsidR="00251453" w:rsidRPr="00A81EAF">
        <w:t>Sitka Sound Science Center</w:t>
      </w:r>
      <w:commentRangeEnd w:id="134"/>
      <w:r w:rsidR="00B13945">
        <w:rPr>
          <w:rStyle w:val="CommentReference"/>
        </w:rPr>
        <w:commentReference w:id="134"/>
      </w:r>
      <w:r w:rsidR="00251453">
        <w:t xml:space="preserve"> operates </w:t>
      </w:r>
      <w:r w:rsidR="004C3D41">
        <w:t>a hatchery immediately adjacent to the park boundary, less than a mile from the Indian River estuary.</w:t>
      </w:r>
      <w:r w:rsidR="003C2A91">
        <w:t xml:space="preserve"> In general, </w:t>
      </w:r>
      <w:r>
        <w:t>the likelihood of hatchery raised Pink Salmon</w:t>
      </w:r>
      <w:r w:rsidR="003C2A91">
        <w:t xml:space="preserve"> straying </w:t>
      </w:r>
      <w:r>
        <w:t xml:space="preserve">into nearby streams </w:t>
      </w:r>
      <w:r w:rsidR="003C2A91">
        <w:t xml:space="preserve">is influenced by </w:t>
      </w:r>
      <w:r>
        <w:t xml:space="preserve">the </w:t>
      </w:r>
      <w:r w:rsidR="003C2A91">
        <w:t>spatial proximity</w:t>
      </w:r>
      <w:r>
        <w:t xml:space="preserve"> of those streams to the hatchery.</w:t>
      </w:r>
      <w:r w:rsidR="003C2A91">
        <w:t xml:space="preserve"> </w:t>
      </w:r>
      <w:r>
        <w:t>T</w:t>
      </w:r>
      <w:r w:rsidR="003C2A91">
        <w:t xml:space="preserve">he closer </w:t>
      </w:r>
      <w:r w:rsidR="00F4294B">
        <w:t>a</w:t>
      </w:r>
      <w:r w:rsidR="003C2A91">
        <w:t xml:space="preserve"> hatchery is to a stream, the greater the chance hatchery fish </w:t>
      </w:r>
      <w:r w:rsidR="00F433DA" w:rsidRPr="00F433DA">
        <w:rPr>
          <w:highlight w:val="yellow"/>
        </w:rPr>
        <w:t xml:space="preserve">will </w:t>
      </w:r>
      <w:r w:rsidR="003C2A91">
        <w:t>stray into that stream</w:t>
      </w:r>
      <w:r w:rsidR="00F4294B">
        <w:t xml:space="preserve"> (Knudsen et al. 2021)</w:t>
      </w:r>
      <w:r w:rsidR="003C2A91">
        <w:t xml:space="preserve">. </w:t>
      </w:r>
      <w:r>
        <w:t>Sitka Sound Science Center’s</w:t>
      </w:r>
      <w:r w:rsidR="003C2A91">
        <w:t xml:space="preserve"> hatchery has been in </w:t>
      </w:r>
      <w:r w:rsidR="003908BF" w:rsidRPr="00160E9E">
        <w:rPr>
          <w:rFonts w:cstheme="minorHAnsi"/>
          <w:noProof/>
          <w:color w:val="202122"/>
          <w:shd w:val="clear" w:color="auto" w:fill="FFFFFF"/>
        </w:rPr>
        <w:lastRenderedPageBreak/>
        <mc:AlternateContent>
          <mc:Choice Requires="wps">
            <w:drawing>
              <wp:anchor distT="45720" distB="45720" distL="114300" distR="114300" simplePos="0" relativeHeight="251676672" behindDoc="0" locked="0" layoutInCell="1" allowOverlap="1" wp14:anchorId="540D4B8B" wp14:editId="730E5BB4">
                <wp:simplePos x="0" y="0"/>
                <wp:positionH relativeFrom="margin">
                  <wp:align>left</wp:align>
                </wp:positionH>
                <wp:positionV relativeFrom="paragraph">
                  <wp:posOffset>5849620</wp:posOffset>
                </wp:positionV>
                <wp:extent cx="5773420" cy="863600"/>
                <wp:effectExtent l="0" t="0" r="0" b="0"/>
                <wp:wrapSquare wrapText="bothSides"/>
                <wp:docPr id="37572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863600"/>
                        </a:xfrm>
                        <a:prstGeom prst="rect">
                          <a:avLst/>
                        </a:prstGeom>
                        <a:solidFill>
                          <a:srgbClr val="FFFFFF"/>
                        </a:solidFill>
                        <a:ln w="9525">
                          <a:noFill/>
                          <a:miter lim="800000"/>
                          <a:headEnd/>
                          <a:tailEnd/>
                        </a:ln>
                      </wps:spPr>
                      <wps:txbx>
                        <w:txbxContent>
                          <w:p w14:paraId="2FC54150" w14:textId="6D23DAC1" w:rsidR="00C701EB" w:rsidRDefault="00C701EB" w:rsidP="00C701EB">
                            <w:pPr>
                              <w:spacing w:after="0"/>
                              <w:rPr>
                                <w:i/>
                                <w:iCs/>
                              </w:rPr>
                            </w:pPr>
                            <w:r>
                              <w:rPr>
                                <w:i/>
                                <w:iCs/>
                              </w:rPr>
                              <w:t xml:space="preserve">Otolith of a </w:t>
                            </w:r>
                            <w:del w:id="135" w:author="Brennan, Angela K" w:date="2025-08-12T08:40:00Z">
                              <w:r w:rsidDel="00ED1C87">
                                <w:rPr>
                                  <w:i/>
                                  <w:iCs/>
                                </w:rPr>
                                <w:delText>p</w:delText>
                              </w:r>
                            </w:del>
                            <w:ins w:id="136" w:author="Brennan, Angela K" w:date="2025-08-12T08:40:00Z">
                              <w:r w:rsidR="00ED1C87">
                                <w:rPr>
                                  <w:i/>
                                  <w:iCs/>
                                </w:rPr>
                                <w:t>P</w:t>
                              </w:r>
                            </w:ins>
                            <w:r>
                              <w:rPr>
                                <w:i/>
                                <w:iCs/>
                              </w:rPr>
                              <w:t xml:space="preserve">ink </w:t>
                            </w:r>
                            <w:del w:id="137" w:author="Brennan, Angela K" w:date="2025-08-12T08:40:00Z">
                              <w:r w:rsidDel="00ED1C87">
                                <w:rPr>
                                  <w:i/>
                                  <w:iCs/>
                                </w:rPr>
                                <w:delText>s</w:delText>
                              </w:r>
                            </w:del>
                            <w:ins w:id="138" w:author="Brennan, Angela K" w:date="2025-08-12T08:40:00Z">
                              <w:r w:rsidR="00ED1C87">
                                <w:rPr>
                                  <w:i/>
                                  <w:iCs/>
                                </w:rPr>
                                <w:t>S</w:t>
                              </w:r>
                            </w:ins>
                            <w:r>
                              <w:rPr>
                                <w:i/>
                                <w:iCs/>
                              </w:rPr>
                              <w:t>almon</w:t>
                            </w:r>
                            <w:ins w:id="139" w:author="Brennan, Angela K" w:date="2025-08-12T08:32:00Z">
                              <w:r w:rsidR="00C654C0">
                                <w:rPr>
                                  <w:i/>
                                  <w:iCs/>
                                </w:rPr>
                                <w:t xml:space="preserve"> (</w:t>
                              </w:r>
                              <w:r w:rsidR="00C654C0" w:rsidRPr="009D71DB">
                                <w:rPr>
                                  <w:i/>
                                  <w:iCs/>
                                </w:rPr>
                                <w:t>Oncorhynchus gorbuscha)</w:t>
                              </w:r>
                            </w:ins>
                            <w:r>
                              <w:rPr>
                                <w:i/>
                                <w:iCs/>
                              </w:rPr>
                              <w:t xml:space="preserve"> fry from Wally Noerenberg Hatchery in Prince William Sound</w:t>
                            </w:r>
                            <w:ins w:id="140" w:author="Brennan, Angela K" w:date="2025-08-12T08:33:00Z">
                              <w:r w:rsidR="00B44DDC">
                                <w:rPr>
                                  <w:i/>
                                  <w:iCs/>
                                </w:rPr>
                                <w:t>, Alaska</w:t>
                              </w:r>
                            </w:ins>
                            <w:ins w:id="141" w:author="Latysh, Natalie" w:date="2025-08-18T11:27:00Z">
                              <w:r w:rsidR="009333F7">
                                <w:rPr>
                                  <w:i/>
                                  <w:iCs/>
                                </w:rPr>
                                <w:t>,</w:t>
                              </w:r>
                            </w:ins>
                            <w:r>
                              <w:rPr>
                                <w:i/>
                                <w:iCs/>
                              </w:rPr>
                              <w:t xml:space="preserve"> showing the regular rings produced by systematic changes in temperature to mark the fish.</w:t>
                            </w:r>
                          </w:p>
                          <w:p w14:paraId="3D67563B" w14:textId="77777777" w:rsidR="00C701EB" w:rsidRPr="00160E9E" w:rsidRDefault="00C701EB" w:rsidP="00C701EB">
                            <w:pPr>
                              <w:spacing w:after="0"/>
                              <w:rPr>
                                <w:i/>
                                <w:iCs/>
                              </w:rPr>
                            </w:pPr>
                            <w:r>
                              <w:rPr>
                                <w:i/>
                                <w:iCs/>
                              </w:rPr>
                              <w:t>(Dion Oxman – Alaska Department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D4B8B" id="_x0000_s1030" type="#_x0000_t202" style="position:absolute;left:0;text-align:left;margin-left:0;margin-top:460.6pt;width:454.6pt;height:68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" stroked="f">
                <v:textbox>
                  <w:txbxContent>
                    <w:p w14:paraId="2FC54150" w14:textId="6D23DAC1" w:rsidR="00C701EB" w:rsidRDefault="00C701EB" w:rsidP="00C701EB">
                      <w:pPr>
                        <w:spacing w:after="0"/>
                        <w:rPr>
                          <w:i/>
                          <w:iCs/>
                        </w:rPr>
                      </w:pPr>
                      <w:r>
                        <w:rPr>
                          <w:i/>
                          <w:iCs/>
                        </w:rPr>
                        <w:t xml:space="preserve">Otolith of a </w:t>
                      </w:r>
                      <w:del w:id="142" w:author="Brennan, Angela K" w:date="2025-08-12T08:40:00Z">
                        <w:r w:rsidDel="00ED1C87">
                          <w:rPr>
                            <w:i/>
                            <w:iCs/>
                          </w:rPr>
                          <w:delText>p</w:delText>
                        </w:r>
                      </w:del>
                      <w:ins w:id="143" w:author="Brennan, Angela K" w:date="2025-08-12T08:40:00Z">
                        <w:r w:rsidR="00ED1C87">
                          <w:rPr>
                            <w:i/>
                            <w:iCs/>
                          </w:rPr>
                          <w:t>P</w:t>
                        </w:r>
                      </w:ins>
                      <w:r>
                        <w:rPr>
                          <w:i/>
                          <w:iCs/>
                        </w:rPr>
                        <w:t xml:space="preserve">ink </w:t>
                      </w:r>
                      <w:del w:id="144" w:author="Brennan, Angela K" w:date="2025-08-12T08:40:00Z">
                        <w:r w:rsidDel="00ED1C87">
                          <w:rPr>
                            <w:i/>
                            <w:iCs/>
                          </w:rPr>
                          <w:delText>s</w:delText>
                        </w:r>
                      </w:del>
                      <w:ins w:id="145" w:author="Brennan, Angela K" w:date="2025-08-12T08:40:00Z">
                        <w:r w:rsidR="00ED1C87">
                          <w:rPr>
                            <w:i/>
                            <w:iCs/>
                          </w:rPr>
                          <w:t>S</w:t>
                        </w:r>
                      </w:ins>
                      <w:r>
                        <w:rPr>
                          <w:i/>
                          <w:iCs/>
                        </w:rPr>
                        <w:t>almon</w:t>
                      </w:r>
                      <w:ins w:id="146" w:author="Brennan, Angela K" w:date="2025-08-12T08:32:00Z">
                        <w:r w:rsidR="00C654C0">
                          <w:rPr>
                            <w:i/>
                            <w:iCs/>
                          </w:rPr>
                          <w:t xml:space="preserve"> (</w:t>
                        </w:r>
                        <w:r w:rsidR="00C654C0" w:rsidRPr="009D71DB">
                          <w:rPr>
                            <w:i/>
                            <w:iCs/>
                          </w:rPr>
                          <w:t>Oncorhynchus gorbuscha)</w:t>
                        </w:r>
                      </w:ins>
                      <w:r>
                        <w:rPr>
                          <w:i/>
                          <w:iCs/>
                        </w:rPr>
                        <w:t xml:space="preserve"> fry from Wally Noerenberg Hatchery in Prince William Sound</w:t>
                      </w:r>
                      <w:ins w:id="147" w:author="Brennan, Angela K" w:date="2025-08-12T08:33:00Z">
                        <w:r w:rsidR="00B44DDC">
                          <w:rPr>
                            <w:i/>
                            <w:iCs/>
                          </w:rPr>
                          <w:t>, Alaska</w:t>
                        </w:r>
                      </w:ins>
                      <w:ins w:id="148" w:author="Latysh, Natalie" w:date="2025-08-18T11:27:00Z">
                        <w:r w:rsidR="009333F7">
                          <w:rPr>
                            <w:i/>
                            <w:iCs/>
                          </w:rPr>
                          <w:t>,</w:t>
                        </w:r>
                      </w:ins>
                      <w:r>
                        <w:rPr>
                          <w:i/>
                          <w:iCs/>
                        </w:rPr>
                        <w:t xml:space="preserve"> showing the regular rings produced by systematic changes in temperature to mark the fish.</w:t>
                      </w:r>
                    </w:p>
                    <w:p w14:paraId="3D67563B" w14:textId="77777777" w:rsidR="00C701EB" w:rsidRPr="00160E9E" w:rsidRDefault="00C701EB" w:rsidP="00C701EB">
                      <w:pPr>
                        <w:spacing w:after="0"/>
                        <w:rPr>
                          <w:i/>
                          <w:iCs/>
                        </w:rPr>
                      </w:pPr>
                      <w:r>
                        <w:rPr>
                          <w:i/>
                          <w:iCs/>
                        </w:rPr>
                        <w:t>(Dion Oxman – Alaska Department of Fish and Game)</w:t>
                      </w:r>
                    </w:p>
                  </w:txbxContent>
                </v:textbox>
                <w10:wrap type="square" anchorx="margin"/>
              </v:shape>
            </w:pict>
          </mc:Fallback>
        </mc:AlternateContent>
      </w:r>
      <w:commentRangeStart w:id="149"/>
      <w:r w:rsidR="003908BF">
        <w:rPr>
          <w:noProof/>
        </w:rPr>
        <w:drawing>
          <wp:inline distT="0" distB="0" distL="0" distR="0" wp14:anchorId="08D96D21" wp14:editId="7611641E">
            <wp:extent cx="5858540" cy="5760750"/>
            <wp:effectExtent l="0" t="0" r="8890" b="0"/>
            <wp:docPr id="1676631994" name="Picture 5" descr="A close-up of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1994" name="Picture 5" descr="A close-up of a circular objec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875960" cy="5777879"/>
                    </a:xfrm>
                    <a:prstGeom prst="rect">
                      <a:avLst/>
                    </a:prstGeom>
                  </pic:spPr>
                </pic:pic>
              </a:graphicData>
            </a:graphic>
          </wp:inline>
        </w:drawing>
      </w:r>
      <w:commentRangeEnd w:id="149"/>
      <w:r w:rsidR="00622FA1">
        <w:rPr>
          <w:rStyle w:val="CommentReference"/>
        </w:rPr>
        <w:commentReference w:id="149"/>
      </w:r>
      <w:commentRangeStart w:id="150"/>
      <w:r w:rsidR="003C2A91">
        <w:t>operation since 19</w:t>
      </w:r>
      <w:r w:rsidR="00853A4C">
        <w:t>75</w:t>
      </w:r>
      <w:r>
        <w:t>, a timeline which coincides with</w:t>
      </w:r>
      <w:r w:rsidR="00AE54AC">
        <w:t xml:space="preserve"> </w:t>
      </w:r>
      <w:r>
        <w:t xml:space="preserve">the </w:t>
      </w:r>
      <w:r w:rsidR="00AE54AC">
        <w:t xml:space="preserve">increases in </w:t>
      </w:r>
      <w:r>
        <w:t xml:space="preserve">Indian River </w:t>
      </w:r>
      <w:r w:rsidR="00AA4E8E">
        <w:t>Pink Salmon</w:t>
      </w:r>
      <w:r w:rsidR="00AE54AC">
        <w:t xml:space="preserve"> </w:t>
      </w:r>
    </w:p>
    <w:p w14:paraId="06C71CBE" w14:textId="6A4310A8" w:rsidR="00C701EB" w:rsidRDefault="00AE54AC" w:rsidP="00C701EB">
      <w:pPr>
        <w:spacing w:after="0" w:line="480" w:lineRule="auto"/>
      </w:pPr>
      <w:r>
        <w:t xml:space="preserve">abundances observed in the 1980s. The hatchery initially was permitted to rear and release 1 million </w:t>
      </w:r>
    </w:p>
    <w:p w14:paraId="4AC4D473" w14:textId="48EB126C" w:rsidR="0086225C" w:rsidRDefault="00AA4E8E" w:rsidP="00C701EB">
      <w:pPr>
        <w:spacing w:after="0" w:line="480" w:lineRule="auto"/>
      </w:pPr>
      <w:r>
        <w:t>Pink Salmon</w:t>
      </w:r>
      <w:r w:rsidR="00AE54AC">
        <w:t xml:space="preserve"> annually, a number that was increased to </w:t>
      </w:r>
      <w:r w:rsidR="003C2A91">
        <w:t>3 million</w:t>
      </w:r>
      <w:r w:rsidR="00AE54AC">
        <w:t xml:space="preserve"> in 2010</w:t>
      </w:r>
      <w:r w:rsidR="006A3C39">
        <w:t>.</w:t>
      </w:r>
      <w:r w:rsidR="003C2A91">
        <w:t xml:space="preserve"> </w:t>
      </w:r>
      <w:r w:rsidR="006A3C39">
        <w:t xml:space="preserve">The hatchery utilizes </w:t>
      </w:r>
    </w:p>
    <w:p w14:paraId="0574E6BD" w14:textId="77777777" w:rsidR="00C701EB" w:rsidRDefault="006A3C39" w:rsidP="0086225C">
      <w:pPr>
        <w:spacing w:after="0" w:line="480" w:lineRule="auto"/>
      </w:pPr>
      <w:r>
        <w:t xml:space="preserve">the Indian </w:t>
      </w:r>
      <w:r w:rsidR="00376DC6">
        <w:t>River</w:t>
      </w:r>
      <w:r>
        <w:t xml:space="preserve">, via a diversion upriver of the park’s boundary, as the source of water for operations. </w:t>
      </w:r>
      <w:commentRangeEnd w:id="150"/>
      <w:r w:rsidR="00B1481D">
        <w:rPr>
          <w:rStyle w:val="CommentReference"/>
        </w:rPr>
        <w:commentReference w:id="150"/>
      </w:r>
    </w:p>
    <w:p w14:paraId="71E1DCD8" w14:textId="6989E70A" w:rsidR="00D66E4C" w:rsidRDefault="006A3C39" w:rsidP="0086225C">
      <w:pPr>
        <w:spacing w:after="0" w:line="480" w:lineRule="auto"/>
      </w:pPr>
      <w:r>
        <w:lastRenderedPageBreak/>
        <w:t xml:space="preserve">This water is used </w:t>
      </w:r>
      <w:r w:rsidRPr="00CD14B8">
        <w:t>to rear salmon fry, which imprint on its chemical signature</w:t>
      </w:r>
      <w:r>
        <w:t>, and is also releas</w:t>
      </w:r>
      <w:r w:rsidRPr="00CD14B8">
        <w:t xml:space="preserve">ed into the bay near the hatchery </w:t>
      </w:r>
      <w:r w:rsidR="00376DC6">
        <w:t>to</w:t>
      </w:r>
      <w:r w:rsidRPr="00CD14B8">
        <w:t xml:space="preserve"> attract returning </w:t>
      </w:r>
      <w:r>
        <w:t xml:space="preserve">adult fish, </w:t>
      </w:r>
      <w:r w:rsidR="00F4294B">
        <w:t>only a few hundred</w:t>
      </w:r>
      <w:r w:rsidR="003C2A91">
        <w:t xml:space="preserve"> meters from the </w:t>
      </w:r>
      <w:r w:rsidR="00F4294B">
        <w:t xml:space="preserve">mouth of the </w:t>
      </w:r>
      <w:r w:rsidR="003C2A91">
        <w:t xml:space="preserve">Indian River. </w:t>
      </w:r>
      <w:r w:rsidR="000C63A5">
        <w:t xml:space="preserve">Some portion of returning adults are retained each year </w:t>
      </w:r>
      <w:r>
        <w:t xml:space="preserve">by hatchery technicians </w:t>
      </w:r>
      <w:r w:rsidR="000C63A5">
        <w:t xml:space="preserve">as </w:t>
      </w:r>
    </w:p>
    <w:p w14:paraId="32089118" w14:textId="144342B5" w:rsidR="00D56BFF" w:rsidRDefault="000C63A5" w:rsidP="0086225C">
      <w:pPr>
        <w:spacing w:after="0" w:line="480" w:lineRule="auto"/>
      </w:pPr>
      <w:r>
        <w:t xml:space="preserve">broodstock, from which the </w:t>
      </w:r>
      <w:r w:rsidRPr="000C63A5">
        <w:t xml:space="preserve">eggs </w:t>
      </w:r>
      <w:r>
        <w:t xml:space="preserve">that </w:t>
      </w:r>
      <w:r w:rsidR="00F433DA" w:rsidRPr="00F433DA">
        <w:rPr>
          <w:highlight w:val="yellow"/>
        </w:rPr>
        <w:t xml:space="preserve">will </w:t>
      </w:r>
      <w:r>
        <w:t xml:space="preserve">grow into the next year’s cohort of juveniles </w:t>
      </w:r>
      <w:r w:rsidRPr="000C63A5">
        <w:t>are extracted</w:t>
      </w:r>
      <w:r>
        <w:t>.</w:t>
      </w:r>
      <w:r w:rsidRPr="000C63A5">
        <w:t xml:space="preserve"> </w:t>
      </w:r>
      <w:r>
        <w:t>Initial</w:t>
      </w:r>
      <w:r w:rsidRPr="000C63A5">
        <w:t xml:space="preserve"> </w:t>
      </w:r>
      <w:r>
        <w:t>brood</w:t>
      </w:r>
      <w:r w:rsidRPr="000C63A5">
        <w:t>stock</w:t>
      </w:r>
      <w:r>
        <w:t xml:space="preserve"> at the onset of hatchery operations came from </w:t>
      </w:r>
      <w:r w:rsidRPr="000C63A5">
        <w:t>the Indian River (even years) and nearby Starrigavan Creek (odd years)</w:t>
      </w:r>
      <w:r w:rsidR="00AE54AC">
        <w:t xml:space="preserve"> (Stopha 2015)</w:t>
      </w:r>
      <w:r w:rsidRPr="000C63A5">
        <w:t>.</w:t>
      </w:r>
      <w:r>
        <w:t xml:space="preserve"> </w:t>
      </w:r>
    </w:p>
    <w:p w14:paraId="4454ECE4" w14:textId="0CC49650" w:rsidR="00743C6D" w:rsidRDefault="004521BD" w:rsidP="001F5885">
      <w:pPr>
        <w:spacing w:after="0" w:line="480" w:lineRule="auto"/>
        <w:ind w:firstLine="720"/>
      </w:pPr>
      <w:commentRangeStart w:id="151"/>
      <w:r w:rsidRPr="0026733C">
        <w:t>Fisheries m</w:t>
      </w:r>
      <w:r w:rsidR="00EE11AE" w:rsidRPr="0026733C">
        <w:t>anag</w:t>
      </w:r>
      <w:r w:rsidR="00EE11AE">
        <w:t>ers</w:t>
      </w:r>
      <w:r>
        <w:t xml:space="preserve"> and biologists</w:t>
      </w:r>
      <w:r w:rsidR="00EE11AE">
        <w:t xml:space="preserve"> </w:t>
      </w:r>
      <w:del w:id="152" w:author="Brennan, Angela K" w:date="2025-08-12T11:24:00Z">
        <w:r w:rsidDel="00164774">
          <w:delText xml:space="preserve">are able to </w:delText>
        </w:r>
      </w:del>
      <w:r w:rsidR="00EE11AE">
        <w:t xml:space="preserve">identify </w:t>
      </w:r>
      <w:r w:rsidR="005243E7">
        <w:t>hatchery-</w:t>
      </w:r>
      <w:r>
        <w:t>produced salmon</w:t>
      </w:r>
      <w:r w:rsidR="00EE11AE">
        <w:t xml:space="preserve"> </w:t>
      </w:r>
      <w:r w:rsidR="003C64A6">
        <w:t>through</w:t>
      </w:r>
      <w:r w:rsidR="00EE11AE">
        <w:t xml:space="preserve"> otolith marking</w:t>
      </w:r>
      <w:r w:rsidR="00EC1304">
        <w:t>,</w:t>
      </w:r>
      <w:r>
        <w:t xml:space="preserve"> a process </w:t>
      </w:r>
      <w:r w:rsidR="00EE11AE">
        <w:t xml:space="preserve">in which small carbonate bodies located in the inner </w:t>
      </w:r>
      <w:r w:rsidR="003C64A6">
        <w:t>“</w:t>
      </w:r>
      <w:r w:rsidR="00EE11AE">
        <w:t>ears</w:t>
      </w:r>
      <w:r w:rsidR="003C64A6">
        <w:t>”</w:t>
      </w:r>
      <w:r w:rsidR="00EE11AE">
        <w:t xml:space="preserve"> of fish are marked with a distinct pattern produced during incubation</w:t>
      </w:r>
      <w:r w:rsidR="00EC1304">
        <w:t xml:space="preserve">. </w:t>
      </w:r>
      <w:commentRangeEnd w:id="151"/>
      <w:r w:rsidR="003264E9">
        <w:rPr>
          <w:rStyle w:val="CommentReference"/>
        </w:rPr>
        <w:commentReference w:id="151"/>
      </w:r>
      <w:r w:rsidR="00C82C40">
        <w:t>To produce these markings</w:t>
      </w:r>
      <w:ins w:id="153" w:author="Brennan, Angela K" w:date="2025-08-12T11:24:00Z">
        <w:r w:rsidR="00164774">
          <w:t>,</w:t>
        </w:r>
      </w:ins>
      <w:r w:rsidR="00C82C40">
        <w:t xml:space="preserve"> h</w:t>
      </w:r>
      <w:r w:rsidR="003C64A6">
        <w:t xml:space="preserve">atchery </w:t>
      </w:r>
      <w:r w:rsidR="00C82C40">
        <w:t xml:space="preserve">technicians expose </w:t>
      </w:r>
      <w:r w:rsidR="00EE11AE">
        <w:t>salmon eggs to carefully controlled regime</w:t>
      </w:r>
      <w:r w:rsidR="00C82C40">
        <w:t>s</w:t>
      </w:r>
      <w:r w:rsidR="00EE11AE">
        <w:t xml:space="preserve"> of dry periods and periods submerged in water (Alaska Department of Fish and Game 2024b</w:t>
      </w:r>
      <w:r w:rsidR="00C60924">
        <w:t xml:space="preserve">; </w:t>
      </w:r>
      <w:r w:rsidR="00EE11AE">
        <w:t xml:space="preserve">Stopha 2015). When salmon return to spawn as adults, </w:t>
      </w:r>
      <w:r w:rsidR="00C60924">
        <w:t xml:space="preserve">the otoliths from the carcasses </w:t>
      </w:r>
      <w:r w:rsidR="00EE11AE">
        <w:t xml:space="preserve">can </w:t>
      </w:r>
      <w:r w:rsidR="00C60924">
        <w:t xml:space="preserve">be collected and sent to a lab </w:t>
      </w:r>
      <w:r w:rsidR="00853A4C">
        <w:t>to d</w:t>
      </w:r>
      <w:r w:rsidR="00EE11AE">
        <w:t>etermine whether the adult fish sampled are of hatchery or wild origin.</w:t>
      </w:r>
      <w:del w:id="154" w:author="Brennan, Angela K" w:date="2025-08-12T08:37:00Z">
        <w:r w:rsidR="000C63A5" w:rsidDel="00080C16">
          <w:delText xml:space="preserve"> </w:delText>
        </w:r>
        <w:commentRangeStart w:id="155"/>
        <w:r w:rsidDel="00080C16">
          <w:delText xml:space="preserve">Not surprisingly, </w:delText>
        </w:r>
      </w:del>
      <w:commentRangeEnd w:id="155"/>
      <w:r w:rsidR="001A4048">
        <w:rPr>
          <w:rStyle w:val="CommentReference"/>
        </w:rPr>
        <w:commentReference w:id="155"/>
      </w:r>
      <w:ins w:id="156" w:author="Brennan, Angela K" w:date="2025-08-12T08:38:00Z">
        <w:r w:rsidR="00080C16">
          <w:t>S</w:t>
        </w:r>
      </w:ins>
      <w:del w:id="157" w:author="Brennan, Angela K" w:date="2025-08-12T08:38:00Z">
        <w:r w:rsidDel="00080C16">
          <w:delText>s</w:delText>
        </w:r>
      </w:del>
      <w:r>
        <w:t xml:space="preserve">urveying efforts in Indian River have at times noted high numbers of stray </w:t>
      </w:r>
      <w:r w:rsidR="00AA4E8E">
        <w:t>Pink Salmon</w:t>
      </w:r>
      <w:r>
        <w:t xml:space="preserve"> from the hatchery,</w:t>
      </w:r>
      <w:r w:rsidR="00974240">
        <w:t xml:space="preserve"> however these rates vary depending on year and sampling period. For example, in 2015 hatchery strays made </w:t>
      </w:r>
      <w:r>
        <w:t xml:space="preserve">up </w:t>
      </w:r>
      <w:r w:rsidR="00974240">
        <w:t xml:space="preserve">approximately 33% of </w:t>
      </w:r>
      <w:r>
        <w:t xml:space="preserve">all individuals </w:t>
      </w:r>
      <w:r w:rsidR="00974240">
        <w:t xml:space="preserve">Pink Salmon </w:t>
      </w:r>
      <w:r>
        <w:t>sampled</w:t>
      </w:r>
      <w:r w:rsidR="00974240">
        <w:t>, while i</w:t>
      </w:r>
      <w:r>
        <w:t xml:space="preserve">n </w:t>
      </w:r>
      <w:r w:rsidR="00974240">
        <w:t xml:space="preserve">2011 hatchery strays represented less than 5%. </w:t>
      </w:r>
      <w:r>
        <w:t xml:space="preserve">(Gende and Carter 2015). </w:t>
      </w:r>
      <w:commentRangeStart w:id="158"/>
      <w:r>
        <w:t xml:space="preserve">Likewise, </w:t>
      </w:r>
      <w:ins w:id="159" w:author="Brennan, Angela K" w:date="2025-08-12T08:43:00Z">
        <w:r w:rsidR="0094075D">
          <w:t>large percentages o</w:t>
        </w:r>
        <w:r w:rsidR="00CF1D35">
          <w:t xml:space="preserve">f fish </w:t>
        </w:r>
      </w:ins>
      <w:del w:id="160" w:author="Brennan, Angela K" w:date="2025-08-12T08:44:00Z">
        <w:r w:rsidDel="00CF1D35">
          <w:delText xml:space="preserve">sampling of fish </w:delText>
        </w:r>
      </w:del>
      <w:r>
        <w:t>returning to the hatchery</w:t>
      </w:r>
      <w:ins w:id="161" w:author="Brennan, Angela K" w:date="2025-08-12T08:44:00Z">
        <w:r w:rsidR="0062635B">
          <w:t xml:space="preserve"> that have been sampled</w:t>
        </w:r>
      </w:ins>
      <w:r>
        <w:t xml:space="preserve"> </w:t>
      </w:r>
      <w:del w:id="162" w:author="Brennan, Angela K" w:date="2025-08-12T08:44:00Z">
        <w:r w:rsidDel="00CF1D35">
          <w:delText>has recorded large percentages of</w:delText>
        </w:r>
      </w:del>
      <w:ins w:id="163" w:author="Brennan, Angela K" w:date="2025-08-12T08:44:00Z">
        <w:r w:rsidR="00CF1D35">
          <w:t>are</w:t>
        </w:r>
      </w:ins>
      <w:r>
        <w:t xml:space="preserve"> </w:t>
      </w:r>
      <w:r w:rsidR="007F5EB6">
        <w:t>wild-</w:t>
      </w:r>
      <w:r>
        <w:t xml:space="preserve">born fish, and </w:t>
      </w:r>
      <w:ins w:id="164" w:author="Brennan, Angela K" w:date="2025-08-12T09:00:00Z">
        <w:r w:rsidR="00C04915">
          <w:t xml:space="preserve">based on the proximity and linkages between the two sites </w:t>
        </w:r>
      </w:ins>
      <w:del w:id="165" w:author="Brennan, Angela K" w:date="2025-08-12T08:44:00Z">
        <w:r w:rsidDel="0062635B">
          <w:delText xml:space="preserve">while </w:delText>
        </w:r>
      </w:del>
      <w:ins w:id="166" w:author="Brennan, Angela K" w:date="2025-08-12T09:00:00Z">
        <w:r w:rsidR="00C04915">
          <w:t xml:space="preserve">it is likely that </w:t>
        </w:r>
      </w:ins>
      <w:r>
        <w:t xml:space="preserve">these wild fish with no otolith marks </w:t>
      </w:r>
      <w:del w:id="167" w:author="Brennan, Angela K" w:date="2025-08-12T08:45:00Z">
        <w:r w:rsidDel="00280B34">
          <w:delText xml:space="preserve">cannot be said to have conclusively </w:delText>
        </w:r>
      </w:del>
      <w:ins w:id="168" w:author="Brennan, Angela K" w:date="2025-08-12T08:45:00Z">
        <w:r w:rsidR="00280B34">
          <w:t xml:space="preserve">may have </w:t>
        </w:r>
      </w:ins>
      <w:r>
        <w:t>originated in the Indian River</w:t>
      </w:r>
      <w:del w:id="169" w:author="Brennan, Angela K" w:date="2025-08-12T09:00:00Z">
        <w:r w:rsidDel="00C04915">
          <w:delText xml:space="preserve"> the proximity and linkages between the two sites makes this </w:delText>
        </w:r>
      </w:del>
      <w:del w:id="170" w:author="Brennan, Angela K" w:date="2025-08-12T08:47:00Z">
        <w:r w:rsidDel="00015A07">
          <w:delText xml:space="preserve">the most </w:delText>
        </w:r>
      </w:del>
      <w:del w:id="171" w:author="Brennan, Angela K" w:date="2025-08-12T09:00:00Z">
        <w:r w:rsidDel="00C04915">
          <w:delText>likely scenario</w:delText>
        </w:r>
      </w:del>
      <w:r>
        <w:t>.</w:t>
      </w:r>
      <w:commentRangeEnd w:id="158"/>
      <w:r w:rsidR="005E2632">
        <w:rPr>
          <w:rStyle w:val="CommentReference"/>
        </w:rPr>
        <w:commentReference w:id="158"/>
      </w:r>
    </w:p>
    <w:p w14:paraId="6DE159B2" w14:textId="19A3B5D6" w:rsidR="000C63A5" w:rsidRDefault="000C63A5" w:rsidP="008129A7">
      <w:pPr>
        <w:spacing w:after="0" w:line="480" w:lineRule="auto"/>
        <w:ind w:firstLine="720"/>
      </w:pPr>
      <w:r>
        <w:t xml:space="preserve">Assuming that hatchery and Indian River fish have been straying for decades, and that </w:t>
      </w:r>
      <w:r w:rsidR="006A3C39">
        <w:t>both these lineages come from similar genetic stock</w:t>
      </w:r>
      <w:r>
        <w:t xml:space="preserve">, there </w:t>
      </w:r>
      <w:commentRangeStart w:id="172"/>
      <w:r>
        <w:t>is l</w:t>
      </w:r>
      <w:r w:rsidR="006A3C39">
        <w:t>ittle</w:t>
      </w:r>
      <w:r>
        <w:t xml:space="preserve"> (if any) concern </w:t>
      </w:r>
      <w:commentRangeEnd w:id="172"/>
      <w:r w:rsidR="007F17C7">
        <w:rPr>
          <w:rStyle w:val="CommentReference"/>
        </w:rPr>
        <w:commentReference w:id="172"/>
      </w:r>
      <w:r>
        <w:t xml:space="preserve">about preserving the </w:t>
      </w:r>
      <w:r w:rsidR="007F5EB6">
        <w:t xml:space="preserve">distinct genetic lineage </w:t>
      </w:r>
      <w:r>
        <w:t xml:space="preserve">of salmon that are adapted to the conditions of the Indian River. Instead, </w:t>
      </w:r>
      <w:commentRangeStart w:id="173"/>
      <w:r>
        <w:t xml:space="preserve">the </w:t>
      </w:r>
      <w:r>
        <w:lastRenderedPageBreak/>
        <w:t xml:space="preserve">concern </w:t>
      </w:r>
      <w:commentRangeEnd w:id="173"/>
      <w:r w:rsidR="007F17C7">
        <w:rPr>
          <w:rStyle w:val="CommentReference"/>
        </w:rPr>
        <w:commentReference w:id="173"/>
      </w:r>
      <w:r>
        <w:t xml:space="preserve">is that the abundance of </w:t>
      </w:r>
      <w:r w:rsidR="00AA4E8E">
        <w:t>Pink Salmon</w:t>
      </w:r>
      <w:r>
        <w:t xml:space="preserve"> </w:t>
      </w:r>
      <w:r w:rsidR="00ED6DD2">
        <w:t>originating from the hatchery but spawning in the</w:t>
      </w:r>
      <w:r w:rsidR="003573E5">
        <w:t xml:space="preserve"> </w:t>
      </w:r>
      <w:ins w:id="174" w:author="Brennan, Angela K" w:date="2025-08-12T09:04:00Z">
        <w:r w:rsidR="009E6002">
          <w:t>Indian R</w:t>
        </w:r>
      </w:ins>
      <w:del w:id="175" w:author="Brennan, Angela K" w:date="2025-08-12T09:04:00Z">
        <w:r w:rsidDel="009E6002">
          <w:delText>r</w:delText>
        </w:r>
      </w:del>
      <w:r>
        <w:t>iver</w:t>
      </w:r>
      <w:r w:rsidR="00ED6DD2">
        <w:t xml:space="preserve"> </w:t>
      </w:r>
      <w:r w:rsidR="003573E5">
        <w:t>may be contributing</w:t>
      </w:r>
      <w:r w:rsidR="00ED6DD2">
        <w:t xml:space="preserve"> </w:t>
      </w:r>
      <w:r w:rsidR="003573E5">
        <w:t>to</w:t>
      </w:r>
      <w:r>
        <w:t xml:space="preserve"> </w:t>
      </w:r>
      <w:r w:rsidR="00ED6DD2">
        <w:t>such</w:t>
      </w:r>
      <w:r w:rsidR="008129A7">
        <w:t xml:space="preserve"> high densities of salmon </w:t>
      </w:r>
      <w:r w:rsidR="00ED6DD2">
        <w:t>that they may</w:t>
      </w:r>
      <w:r w:rsidR="008129A7">
        <w:t xml:space="preserve"> deleteriously impact the river’s ecosystem.  When salmon spawn, they remove dissolved oxygen from the water</w:t>
      </w:r>
      <w:r w:rsidR="00BE16DC">
        <w:t xml:space="preserve"> both</w:t>
      </w:r>
      <w:r w:rsidR="008129A7">
        <w:t xml:space="preserve"> through the direct consumption of </w:t>
      </w:r>
      <w:r w:rsidR="003C64A6">
        <w:t xml:space="preserve">oxygen </w:t>
      </w:r>
      <w:r w:rsidR="008129A7">
        <w:t>while alive and through the</w:t>
      </w:r>
      <w:r w:rsidR="003C64A6">
        <w:t xml:space="preserve"> respiration of </w:t>
      </w:r>
      <w:r w:rsidR="008129A7">
        <w:t>decomposi</w:t>
      </w:r>
      <w:r w:rsidR="003C64A6">
        <w:t>ng microbes</w:t>
      </w:r>
      <w:r w:rsidR="008129A7">
        <w:t xml:space="preserve"> following </w:t>
      </w:r>
      <w:r w:rsidR="003C64A6">
        <w:t xml:space="preserve">their </w:t>
      </w:r>
      <w:r w:rsidR="008129A7">
        <w:t xml:space="preserve">death (Sergeant et al. 2023). High </w:t>
      </w:r>
      <w:r w:rsidR="003C64A6">
        <w:t xml:space="preserve">salmon </w:t>
      </w:r>
      <w:r w:rsidR="008129A7">
        <w:t xml:space="preserve">abundances occurring during periods of low river flows </w:t>
      </w:r>
      <w:r w:rsidR="00C03CB3">
        <w:t>can reduce</w:t>
      </w:r>
      <w:r w:rsidR="008129A7">
        <w:t xml:space="preserve"> dissolved oxygen concentrations</w:t>
      </w:r>
      <w:r w:rsidR="009012B2">
        <w:t xml:space="preserve"> </w:t>
      </w:r>
      <w:r w:rsidR="008129A7">
        <w:t xml:space="preserve">to levels below what is </w:t>
      </w:r>
      <w:r w:rsidR="00F433DA" w:rsidRPr="00F433DA">
        <w:rPr>
          <w:highlight w:val="yellow"/>
        </w:rPr>
        <w:t>need</w:t>
      </w:r>
      <w:r w:rsidR="008129A7">
        <w:t>ed for resident fish</w:t>
      </w:r>
      <w:r w:rsidR="002357F9">
        <w:t xml:space="preserve"> and other aquatic life</w:t>
      </w:r>
      <w:r w:rsidR="008129A7">
        <w:t xml:space="preserve"> to survive</w:t>
      </w:r>
      <w:r w:rsidR="00ED6DD2">
        <w:t>, especially if these low flows coincide with warm temperatures</w:t>
      </w:r>
      <w:r w:rsidR="002357F9">
        <w:t xml:space="preserve"> (Sergeant et al. 2017)</w:t>
      </w:r>
      <w:r w:rsidR="008129A7">
        <w:t xml:space="preserve">. </w:t>
      </w:r>
      <w:commentRangeStart w:id="176"/>
      <w:r w:rsidR="008129A7">
        <w:t>In stream systems free of hatchery influence, there are natural regulators</w:t>
      </w:r>
      <w:r w:rsidR="009012B2">
        <w:t xml:space="preserve"> (density-dependence)</w:t>
      </w:r>
      <w:r w:rsidR="008129A7">
        <w:t xml:space="preserve"> that bring the population back into balance when the number of returning spawners exceeds a stream’s carrying capacity. For example,</w:t>
      </w:r>
      <w:r w:rsidR="009012B2">
        <w:t xml:space="preserve"> at</w:t>
      </w:r>
      <w:r w:rsidR="008129A7">
        <w:t xml:space="preserve"> very high densities, females arriving later </w:t>
      </w:r>
      <w:r w:rsidR="009012B2">
        <w:t xml:space="preserve">in a spawning season </w:t>
      </w:r>
      <w:r w:rsidR="008129A7">
        <w:t xml:space="preserve">dig up </w:t>
      </w:r>
      <w:r w:rsidR="009012B2">
        <w:t>nests</w:t>
      </w:r>
      <w:r w:rsidR="008129A7">
        <w:t xml:space="preserve"> (redds) </w:t>
      </w:r>
      <w:r w:rsidR="00ED6DD2">
        <w:t>made by</w:t>
      </w:r>
      <w:r w:rsidR="008129A7">
        <w:t xml:space="preserve"> early arriving females, </w:t>
      </w:r>
      <w:r w:rsidR="00ED6DD2">
        <w:t>so the stream has a natural limit to production</w:t>
      </w:r>
      <w:r w:rsidR="008129A7">
        <w:t xml:space="preserve">. </w:t>
      </w:r>
      <w:commentRangeEnd w:id="176"/>
      <w:r w:rsidR="0095337E">
        <w:rPr>
          <w:rStyle w:val="CommentReference"/>
        </w:rPr>
        <w:commentReference w:id="176"/>
      </w:r>
      <w:r w:rsidR="00DE1C87">
        <w:t xml:space="preserve">Hypoxia events are also not limited to stream systems in which natural abundances are supplemented by hatchery strays. </w:t>
      </w:r>
      <w:r w:rsidR="009012B2">
        <w:t>I</w:t>
      </w:r>
      <w:r w:rsidR="008129A7">
        <w:t xml:space="preserve">n </w:t>
      </w:r>
      <w:r w:rsidR="00DE1C87">
        <w:t xml:space="preserve">such an </w:t>
      </w:r>
      <w:r w:rsidR="008129A7">
        <w:t>instance</w:t>
      </w:r>
      <w:r w:rsidR="009012B2">
        <w:t>,</w:t>
      </w:r>
      <w:r w:rsidR="008129A7">
        <w:t xml:space="preserve"> females </w:t>
      </w:r>
      <w:r w:rsidR="00DE1C87">
        <w:t xml:space="preserve">may </w:t>
      </w:r>
      <w:r w:rsidR="008129A7">
        <w:t>die before spawning</w:t>
      </w:r>
      <w:r w:rsidR="00ED6DD2">
        <w:t xml:space="preserve"> </w:t>
      </w:r>
      <w:r w:rsidR="00DE1C87">
        <w:t xml:space="preserve">due to lowered </w:t>
      </w:r>
      <w:r w:rsidR="00ED6DD2">
        <w:t>oxygen levels</w:t>
      </w:r>
      <w:r w:rsidR="00DE1C87">
        <w:t xml:space="preserve"> (Tillotson and Quinn 2017)</w:t>
      </w:r>
      <w:r w:rsidR="008129A7">
        <w:t xml:space="preserve">. </w:t>
      </w:r>
      <w:r w:rsidR="00900097">
        <w:t>In either of these scenarios, the numbers of spawners returning in subsequent years would be subsequently constrained. These constraints weaken with the introduction of straying fish from hatcheries, and t</w:t>
      </w:r>
      <w:r w:rsidR="00ED6DD2">
        <w:t xml:space="preserve">he question </w:t>
      </w:r>
      <w:r w:rsidR="00900097">
        <w:t>becomes</w:t>
      </w:r>
      <w:r w:rsidR="00ED6DD2">
        <w:t xml:space="preserve"> whether these natural processes</w:t>
      </w:r>
      <w:del w:id="177" w:author="Brennan, Angela K" w:date="2025-08-12T09:07:00Z">
        <w:r w:rsidR="00ED6DD2" w:rsidDel="00072386">
          <w:delText>,</w:delText>
        </w:r>
      </w:del>
      <w:r w:rsidR="00ED6DD2">
        <w:t xml:space="preserve"> </w:t>
      </w:r>
      <w:r w:rsidR="00900097">
        <w:t xml:space="preserve">and </w:t>
      </w:r>
      <w:r w:rsidR="00ED6DD2">
        <w:t xml:space="preserve">resulting swings in salmon abundance, are exaggerated by strays from nearby hatcheries to the point where the stream ecosystem is disturbed. </w:t>
      </w:r>
      <w:r w:rsidR="008129A7">
        <w:t xml:space="preserve"> </w:t>
      </w:r>
      <w:r>
        <w:t xml:space="preserve"> </w:t>
      </w:r>
    </w:p>
    <w:p w14:paraId="6B184932" w14:textId="2A8EFA4A" w:rsidR="00C07877" w:rsidRDefault="00C07877" w:rsidP="00C07877">
      <w:pPr>
        <w:spacing w:after="0" w:line="480" w:lineRule="auto"/>
        <w:ind w:firstLine="720"/>
      </w:pPr>
      <w:del w:id="178" w:author="Brennan, Angela K" w:date="2025-08-12T09:07:00Z">
        <w:r w:rsidDel="001C1952">
          <w:delText xml:space="preserve">While </w:delText>
        </w:r>
      </w:del>
      <w:ins w:id="179" w:author="Brennan, Angela K" w:date="2025-08-12T09:07:00Z">
        <w:r w:rsidR="001C1952">
          <w:t xml:space="preserve">Although </w:t>
        </w:r>
      </w:ins>
      <w:r>
        <w:t>fish originating from</w:t>
      </w:r>
      <w:r w:rsidR="00F25B62">
        <w:t xml:space="preserve"> the</w:t>
      </w:r>
      <w:r>
        <w:t xml:space="preserve"> </w:t>
      </w:r>
      <w:r w:rsidR="007A0B9E">
        <w:t>hatchery</w:t>
      </w:r>
      <w:r>
        <w:t xml:space="preserve"> </w:t>
      </w:r>
      <w:r w:rsidR="00ED6DD2">
        <w:t>may be</w:t>
      </w:r>
      <w:r>
        <w:t xml:space="preserve"> contributing to the </w:t>
      </w:r>
      <w:r w:rsidR="00ED6DD2">
        <w:t xml:space="preserve">great </w:t>
      </w:r>
      <w:r>
        <w:t xml:space="preserve">abundance of </w:t>
      </w:r>
      <w:r w:rsidR="00AA4E8E">
        <w:t>Pink Salmon</w:t>
      </w:r>
      <w:r>
        <w:t xml:space="preserve"> observed in recent decades at Indian River, it is also possible that the relatively low numbers of spawning </w:t>
      </w:r>
      <w:r w:rsidR="00AA4E8E">
        <w:t>Pink Salmon</w:t>
      </w:r>
      <w:r>
        <w:t xml:space="preserve"> observed before 1980 may </w:t>
      </w:r>
      <w:del w:id="180" w:author="Brennan, Angela K" w:date="2025-08-12T09:07:00Z">
        <w:r w:rsidDel="001C1952">
          <w:delText xml:space="preserve">themselves </w:delText>
        </w:r>
      </w:del>
      <w:r>
        <w:t>have been historically atypical</w:t>
      </w:r>
      <w:r w:rsidR="003573E5">
        <w:t>,</w:t>
      </w:r>
      <w:r w:rsidR="00ED6DD2">
        <w:t xml:space="preserve"> and current densities are within the natural range</w:t>
      </w:r>
      <w:r>
        <w:t xml:space="preserve">. During World War II, US Navy contractors began dredging sand and gravel from the </w:t>
      </w:r>
      <w:r w:rsidR="00900097">
        <w:t>riverbed</w:t>
      </w:r>
      <w:r>
        <w:t>, as well as from a wooded island at the river’s mouth</w:t>
      </w:r>
      <w:r w:rsidR="003573E5">
        <w:t>,</w:t>
      </w:r>
      <w:r>
        <w:t xml:space="preserve"> to build fortifications </w:t>
      </w:r>
      <w:r w:rsidR="00B81D24">
        <w:t xml:space="preserve">and an airport </w:t>
      </w:r>
      <w:r>
        <w:t xml:space="preserve">on nearby Japonski Island. </w:t>
      </w:r>
      <w:commentRangeStart w:id="181"/>
      <w:r>
        <w:t xml:space="preserve">Park </w:t>
      </w:r>
      <w:r w:rsidR="003C64A6">
        <w:t>S</w:t>
      </w:r>
      <w:r>
        <w:t xml:space="preserve">ervice officials </w:t>
      </w:r>
      <w:commentRangeEnd w:id="181"/>
      <w:r w:rsidR="00333511">
        <w:rPr>
          <w:rStyle w:val="CommentReference"/>
        </w:rPr>
        <w:commentReference w:id="181"/>
      </w:r>
      <w:r>
        <w:t xml:space="preserve">at the time believed </w:t>
      </w:r>
      <w:r>
        <w:lastRenderedPageBreak/>
        <w:t xml:space="preserve">that the removal of gravel contributed to several severe floods between 1940 and 1960 (Antonson and Hanable 1987). </w:t>
      </w:r>
      <w:commentRangeStart w:id="182"/>
      <w:r>
        <w:t xml:space="preserve">Even with the completion of </w:t>
      </w:r>
      <w:r w:rsidR="00ED6DD2">
        <w:t>those</w:t>
      </w:r>
      <w:r>
        <w:t xml:space="preserve"> fortifications, gravel removal </w:t>
      </w:r>
      <w:r w:rsidR="003573E5">
        <w:t>continued in</w:t>
      </w:r>
      <w:r>
        <w:t xml:space="preserve"> the Indian River delta intermittently until 1960</w:t>
      </w:r>
      <w:r w:rsidR="00D876C3">
        <w:t>, and anecdotal accounts suggest the river may at times have been restocked with fish from other streams during this period</w:t>
      </w:r>
      <w:r>
        <w:t xml:space="preserve">. This gravel removal and the accompanying floods </w:t>
      </w:r>
      <w:commentRangeStart w:id="183"/>
      <w:del w:id="184" w:author="Brennan, Angela K" w:date="2025-08-12T09:13:00Z">
        <w:r w:rsidDel="00B94344">
          <w:delText>profound</w:delText>
        </w:r>
        <w:r w:rsidR="007655D5" w:rsidDel="00B94344">
          <w:delText xml:space="preserve">ly </w:delText>
        </w:r>
      </w:del>
      <w:commentRangeEnd w:id="183"/>
      <w:r w:rsidR="00295E49">
        <w:rPr>
          <w:rStyle w:val="CommentReference"/>
        </w:rPr>
        <w:commentReference w:id="183"/>
      </w:r>
      <w:r w:rsidR="007655D5">
        <w:t>affected</w:t>
      </w:r>
      <w:r>
        <w:t xml:space="preserve"> the geomorphology of the reaches of Indian River in what is now Sitka National Historical Park, shifting the mouth of the river and stripping away lowlands near the river’s banks, impacting the quality of riparian habitat. </w:t>
      </w:r>
      <w:commentRangeEnd w:id="182"/>
      <w:r w:rsidR="00704C63">
        <w:rPr>
          <w:rStyle w:val="CommentReference"/>
        </w:rPr>
        <w:commentReference w:id="182"/>
      </w:r>
      <w:commentRangeStart w:id="185"/>
      <w:del w:id="186" w:author="Brennan, Angela K" w:date="2025-08-12T10:25:00Z">
        <w:r w:rsidRPr="006D4B3D" w:rsidDel="006D4B3D">
          <w:rPr>
            <w:rFonts w:cstheme="minorHAnsi"/>
            <w:color w:val="202122"/>
            <w:shd w:val="clear" w:color="auto" w:fill="FFFFFF"/>
          </w:rPr>
          <w:delText>Kiks.ádi</w:delText>
        </w:r>
      </w:del>
      <w:ins w:id="187" w:author="Brennan, Angela K" w:date="2025-08-12T10:25:00Z">
        <w:r w:rsidR="006D4B3D">
          <w:rPr>
            <w:rFonts w:cstheme="minorHAnsi"/>
            <w:color w:val="202122"/>
            <w:shd w:val="clear" w:color="auto" w:fill="FFFFFF"/>
          </w:rPr>
          <w:t xml:space="preserve"> </w:t>
        </w:r>
      </w:ins>
      <w:commentRangeEnd w:id="185"/>
      <w:ins w:id="188" w:author="Brennan, Angela K" w:date="2025-08-12T10:26:00Z">
        <w:r w:rsidR="00E82D1C">
          <w:rPr>
            <w:rStyle w:val="CommentReference"/>
          </w:rPr>
          <w:commentReference w:id="185"/>
        </w:r>
      </w:ins>
      <w:ins w:id="189" w:author="Brennan, Angela K" w:date="2025-08-12T10:25:00Z">
        <w:r w:rsidR="006D4B3D">
          <w:rPr>
            <w:rFonts w:cstheme="minorHAnsi"/>
            <w:color w:val="202122"/>
            <w:shd w:val="clear" w:color="auto" w:fill="FFFFFF"/>
          </w:rPr>
          <w:t>Tlingit</w:t>
        </w:r>
      </w:ins>
      <w:r w:rsidRPr="006D4B3D">
        <w:rPr>
          <w:rFonts w:cstheme="minorHAnsi"/>
          <w:color w:val="202122"/>
          <w:shd w:val="clear" w:color="auto" w:fill="FFFFFF"/>
        </w:rPr>
        <w:t xml:space="preserve"> </w:t>
      </w:r>
      <w:r w:rsidR="000E207B" w:rsidRPr="006D4B3D">
        <w:t>E</w:t>
      </w:r>
      <w:r w:rsidRPr="006D4B3D">
        <w:t>lders</w:t>
      </w:r>
      <w:r>
        <w:t xml:space="preserve"> have recalled that, </w:t>
      </w:r>
      <w:r w:rsidR="003573E5">
        <w:t>before</w:t>
      </w:r>
      <w:r>
        <w:t xml:space="preserve"> these dredging operations, the </w:t>
      </w:r>
      <w:r w:rsidR="00AA4E8E">
        <w:t>Pink Salmon</w:t>
      </w:r>
      <w:r>
        <w:t xml:space="preserve"> runs at Indian River were so numerous that “it seemed like you </w:t>
      </w:r>
      <w:r w:rsidR="00F433DA" w:rsidRPr="00F433DA">
        <w:rPr>
          <w:highlight w:val="yellow"/>
        </w:rPr>
        <w:t>should</w:t>
      </w:r>
      <w:r>
        <w:t xml:space="preserve"> just be able to walk across the river on the </w:t>
      </w:r>
      <w:r w:rsidRPr="00580755">
        <w:t>humpies</w:t>
      </w:r>
      <w:r>
        <w:t xml:space="preserve"> [</w:t>
      </w:r>
      <w:r w:rsidR="00AA4E8E">
        <w:t>Pink Salmon</w:t>
      </w:r>
      <w:r>
        <w:t xml:space="preserve">]” (Thornton 1998).  It is </w:t>
      </w:r>
      <w:del w:id="190" w:author="Brennan, Angela K" w:date="2025-08-12T09:18:00Z">
        <w:r w:rsidDel="00580755">
          <w:delText xml:space="preserve">altogether </w:delText>
        </w:r>
      </w:del>
      <w:r>
        <w:t xml:space="preserve">possible that high </w:t>
      </w:r>
      <w:r w:rsidR="00AA4E8E">
        <w:t>Pink Salmon</w:t>
      </w:r>
      <w:r>
        <w:t xml:space="preserve"> abundances observed in recent years are not an exception but a return to historic levels.</w:t>
      </w:r>
    </w:p>
    <w:p w14:paraId="3CC37536" w14:textId="4ACD5DD2" w:rsidR="001C5785" w:rsidRDefault="00A75CB4" w:rsidP="005740FA">
      <w:pPr>
        <w:spacing w:after="0" w:line="480" w:lineRule="auto"/>
        <w:ind w:firstLine="720"/>
        <w:rPr>
          <w:ins w:id="191" w:author="Chris Sergeant" w:date="2025-05-28T11:43:00Z"/>
        </w:rPr>
      </w:pPr>
      <w:r>
        <w:t xml:space="preserve">With all this in mind, how might park </w:t>
      </w:r>
      <w:r w:rsidR="003748D3">
        <w:t xml:space="preserve">managers </w:t>
      </w:r>
      <w:r>
        <w:t xml:space="preserve">determine whether the abundances of </w:t>
      </w:r>
      <w:r w:rsidR="00AA4E8E">
        <w:t>Pink Salmon</w:t>
      </w:r>
      <w:r>
        <w:t xml:space="preserve"> observed in recent years at Indian River are within some natural range of variation? Building a baseline picture of </w:t>
      </w:r>
      <w:r w:rsidR="00AA4E8E">
        <w:t>Pink Salmon</w:t>
      </w:r>
      <w:r>
        <w:t xml:space="preserve"> </w:t>
      </w:r>
      <w:r w:rsidR="008C4650">
        <w:t xml:space="preserve">abundance </w:t>
      </w:r>
      <w:r>
        <w:t xml:space="preserve">in the wider region </w:t>
      </w:r>
      <w:r w:rsidR="008C4650">
        <w:t>c</w:t>
      </w:r>
      <w:r>
        <w:t xml:space="preserve">ould provide a useful basis of comparison. ADFG has monitored </w:t>
      </w:r>
      <w:r w:rsidR="00AA4E8E">
        <w:t>Pink Salmon</w:t>
      </w:r>
      <w:r>
        <w:t xml:space="preserve"> streams in southeast Alaska as far back as 1960 </w:t>
      </w:r>
      <w:del w:id="192" w:author="Brennan, Angela K" w:date="2025-08-12T10:30:00Z">
        <w:r w:rsidR="003748D3" w:rsidDel="00E9192E">
          <w:delText xml:space="preserve">in order </w:delText>
        </w:r>
      </w:del>
      <w:r w:rsidR="003748D3">
        <w:t xml:space="preserve">to </w:t>
      </w:r>
      <w:r>
        <w:t>manag</w:t>
      </w:r>
      <w:r w:rsidR="003748D3">
        <w:t>e</w:t>
      </w:r>
      <w:r>
        <w:t xml:space="preserve"> escapement and regulat</w:t>
      </w:r>
      <w:r w:rsidR="003748D3">
        <w:t>e</w:t>
      </w:r>
      <w:r>
        <w:t xml:space="preserve"> fisher</w:t>
      </w:r>
      <w:r w:rsidR="00C5517B">
        <w:t>ies</w:t>
      </w:r>
      <w:r>
        <w:t xml:space="preserve">. </w:t>
      </w:r>
      <w:r w:rsidR="00CC1670">
        <w:t xml:space="preserve">It is worth nothing that 1960 </w:t>
      </w:r>
      <w:del w:id="193" w:author="Brennan, Angela K" w:date="2025-08-12T09:19:00Z">
        <w:r w:rsidR="00CC1670" w:rsidDel="002E26DF">
          <w:delText xml:space="preserve">is </w:delText>
        </w:r>
      </w:del>
      <w:ins w:id="194" w:author="Brennan, Angela K" w:date="2025-08-12T09:20:00Z">
        <w:r w:rsidR="00FA0656">
          <w:t xml:space="preserve">was </w:t>
        </w:r>
      </w:ins>
      <w:r w:rsidR="00CC1670">
        <w:t xml:space="preserve">the first year following the banning of salmon fish traps in Alaska, suggesting that salmon abundance may have been at a historical low point throughout the region (Colt 1999). </w:t>
      </w:r>
      <w:r>
        <w:t xml:space="preserve">This monitoring effort surveys 714 </w:t>
      </w:r>
      <w:r w:rsidR="00AA4E8E">
        <w:t>Pink Salmon</w:t>
      </w:r>
      <w:r>
        <w:t xml:space="preserve"> index streams </w:t>
      </w:r>
      <w:r w:rsidR="00B21645">
        <w:t xml:space="preserve">annually </w:t>
      </w:r>
      <w:r>
        <w:t xml:space="preserve">throughout </w:t>
      </w:r>
      <w:r w:rsidR="00C5517B">
        <w:t>southeastern</w:t>
      </w:r>
      <w:r>
        <w:t xml:space="preserve"> Alaska via </w:t>
      </w:r>
      <w:r w:rsidR="003748D3">
        <w:t>fixed-wing</w:t>
      </w:r>
      <w:r>
        <w:t xml:space="preserve"> aircraft</w:t>
      </w:r>
      <w:r w:rsidR="00B21645">
        <w:t>.</w:t>
      </w:r>
      <w:r>
        <w:t xml:space="preserve"> </w:t>
      </w:r>
      <w:r w:rsidR="00B21645">
        <w:t>A</w:t>
      </w:r>
      <w:r>
        <w:t xml:space="preserve"> subset of th</w:t>
      </w:r>
      <w:r w:rsidR="00B21645">
        <w:t>e</w:t>
      </w:r>
      <w:r>
        <w:t xml:space="preserve">se streams surveyed </w:t>
      </w:r>
      <w:r w:rsidR="00B21645">
        <w:t>are s</w:t>
      </w:r>
      <w:r w:rsidR="004B3C10">
        <w:t>ubject to</w:t>
      </w:r>
      <w:r w:rsidR="00B21645">
        <w:t xml:space="preserve"> validation by </w:t>
      </w:r>
      <w:r>
        <w:t xml:space="preserve">foot counts </w:t>
      </w:r>
      <w:r w:rsidR="00B21645">
        <w:t xml:space="preserve">to </w:t>
      </w:r>
      <w:r w:rsidR="004B3C10">
        <w:t>assess</w:t>
      </w:r>
      <w:r w:rsidR="00B21645">
        <w:t xml:space="preserve"> the accuracy of ADFG’s aerial survey efforts</w:t>
      </w:r>
      <w:r>
        <w:t xml:space="preserve"> (</w:t>
      </w:r>
      <w:commentRangeStart w:id="195"/>
      <w:r>
        <w:t>A. Dupuis, personal communication, August 19, 2024</w:t>
      </w:r>
      <w:commentRangeEnd w:id="195"/>
      <w:r w:rsidR="001671A0">
        <w:rPr>
          <w:rStyle w:val="CommentReference"/>
        </w:rPr>
        <w:commentReference w:id="195"/>
      </w:r>
      <w:r>
        <w:t>). Of these 714 index streams, ADFG places 35 within the “</w:t>
      </w:r>
      <w:r w:rsidRPr="007A32DF">
        <w:t>Northern Southeast – Outside” subregion</w:t>
      </w:r>
      <w:r w:rsidR="00C5517B" w:rsidRPr="007A32DF">
        <w:t xml:space="preserve"> - the ocean-facing coasts of Chic</w:t>
      </w:r>
      <w:r w:rsidR="001C5785" w:rsidRPr="007A32DF">
        <w:t>h</w:t>
      </w:r>
      <w:r w:rsidR="00C5517B" w:rsidRPr="007A32DF">
        <w:t xml:space="preserve">agof </w:t>
      </w:r>
      <w:r w:rsidR="000E207B" w:rsidRPr="007A32DF">
        <w:t xml:space="preserve">and Baranof </w:t>
      </w:r>
      <w:r w:rsidR="00C5517B" w:rsidRPr="007A32DF">
        <w:t>islands</w:t>
      </w:r>
      <w:r w:rsidR="000E207B">
        <w:t xml:space="preserve"> (where </w:t>
      </w:r>
      <w:ins w:id="196" w:author="Brennan, Angela K" w:date="2025-08-12T10:31:00Z">
        <w:r w:rsidR="00E74BB4">
          <w:t xml:space="preserve">the city of </w:t>
        </w:r>
      </w:ins>
      <w:r w:rsidR="000E207B">
        <w:t>Sitka is located)</w:t>
      </w:r>
      <w:r w:rsidR="00C5517B">
        <w:t>, as well as a few smaller islands in the vicinity</w:t>
      </w:r>
      <w:r>
        <w:t xml:space="preserve">. </w:t>
      </w:r>
    </w:p>
    <w:p w14:paraId="4265FCA9" w14:textId="53D0A721" w:rsidR="00F725D2" w:rsidRDefault="00C07877" w:rsidP="005740FA">
      <w:pPr>
        <w:spacing w:after="0" w:line="480" w:lineRule="auto"/>
        <w:ind w:firstLine="720"/>
      </w:pPr>
      <w:r>
        <w:lastRenderedPageBreak/>
        <w:t>In 2023, the NPS entered into a partnership with U</w:t>
      </w:r>
      <w:ins w:id="197" w:author="Brennan, Angela K" w:date="2025-08-12T09:25:00Z">
        <w:r w:rsidR="007A32DF">
          <w:t>.</w:t>
        </w:r>
      </w:ins>
      <w:r>
        <w:t>S</w:t>
      </w:r>
      <w:ins w:id="198" w:author="Brennan, Angela K" w:date="2025-08-12T09:25:00Z">
        <w:r w:rsidR="007A32DF">
          <w:t xml:space="preserve">. </w:t>
        </w:r>
      </w:ins>
      <w:r>
        <w:t>G</w:t>
      </w:r>
      <w:ins w:id="199" w:author="Brennan, Angela K" w:date="2025-08-12T09:26:00Z">
        <w:r w:rsidR="007A32DF">
          <w:t xml:space="preserve">eological </w:t>
        </w:r>
      </w:ins>
      <w:r>
        <w:t>S</w:t>
      </w:r>
      <w:ins w:id="200" w:author="Brennan, Angela K" w:date="2025-08-12T09:26:00Z">
        <w:r w:rsidR="007A32DF">
          <w:t>urvey</w:t>
        </w:r>
      </w:ins>
      <w:r>
        <w:t xml:space="preserve"> and the University of Washington </w:t>
      </w:r>
      <w:r w:rsidR="00C5517B">
        <w:t>to</w:t>
      </w:r>
      <w:r w:rsidR="005740FA">
        <w:t xml:space="preserve"> evaluat</w:t>
      </w:r>
      <w:r w:rsidR="00C5517B">
        <w:t>e</w:t>
      </w:r>
      <w:r w:rsidR="005740FA">
        <w:t xml:space="preserve"> </w:t>
      </w:r>
      <w:r>
        <w:t xml:space="preserve">Indian River </w:t>
      </w:r>
      <w:r w:rsidR="00AA4E8E">
        <w:t>Pink Salmon</w:t>
      </w:r>
      <w:r>
        <w:t xml:space="preserve"> populations</w:t>
      </w:r>
      <w:r w:rsidR="005740FA">
        <w:t xml:space="preserve"> in the context of the broader region. U</w:t>
      </w:r>
      <w:r w:rsidR="00321E7D">
        <w:t>sing statistical modeling</w:t>
      </w:r>
      <w:r w:rsidR="003748D3">
        <w:t>,</w:t>
      </w:r>
      <w:r w:rsidR="005740FA">
        <w:t xml:space="preserve"> </w:t>
      </w:r>
      <w:r w:rsidR="00FC5FE0">
        <w:t xml:space="preserve">it </w:t>
      </w:r>
      <w:r w:rsidR="005740FA">
        <w:t xml:space="preserve">is </w:t>
      </w:r>
      <w:r w:rsidR="00FC5FE0">
        <w:t xml:space="preserve">possible to estimate the annual abundance of </w:t>
      </w:r>
      <w:r w:rsidR="00AA4E8E">
        <w:t>Pink Salmon</w:t>
      </w:r>
      <w:r w:rsidR="00FC5FE0">
        <w:t xml:space="preserve"> </w:t>
      </w:r>
      <w:r w:rsidR="00BE16DC">
        <w:t>in the</w:t>
      </w:r>
      <w:r w:rsidR="00FC5FE0">
        <w:t xml:space="preserve"> Indian River and to compare those estimates to </w:t>
      </w:r>
      <w:r w:rsidR="00AA4E8E">
        <w:t>Pink Salmon</w:t>
      </w:r>
      <w:r w:rsidR="00FC5FE0">
        <w:t xml:space="preserve"> abundance in neighboring streams. </w:t>
      </w:r>
      <w:commentRangeStart w:id="201"/>
      <w:r w:rsidR="005740FA" w:rsidRPr="00DE2076">
        <w:t>The project</w:t>
      </w:r>
      <w:r w:rsidR="005740FA">
        <w:t xml:space="preserve"> </w:t>
      </w:r>
      <w:r w:rsidR="00F433DA" w:rsidRPr="00F433DA">
        <w:rPr>
          <w:highlight w:val="yellow"/>
        </w:rPr>
        <w:t xml:space="preserve">will </w:t>
      </w:r>
      <w:r w:rsidR="005740FA">
        <w:t>also explore the</w:t>
      </w:r>
      <w:r w:rsidR="00D85CDC">
        <w:t xml:space="preserve"> Indian River system in greater detail, </w:t>
      </w:r>
      <w:r w:rsidR="005740FA">
        <w:t xml:space="preserve">with </w:t>
      </w:r>
      <w:r w:rsidR="00D85CDC">
        <w:t xml:space="preserve">the goal </w:t>
      </w:r>
      <w:r w:rsidR="005740FA">
        <w:t xml:space="preserve">of </w:t>
      </w:r>
      <w:r w:rsidR="00D85CDC">
        <w:t>identify</w:t>
      </w:r>
      <w:r w:rsidR="005740FA">
        <w:t>ing</w:t>
      </w:r>
      <w:r w:rsidR="00D85CDC">
        <w:t xml:space="preserve"> what </w:t>
      </w:r>
      <w:r w:rsidR="00DE1C87">
        <w:t xml:space="preserve">if any </w:t>
      </w:r>
      <w:r w:rsidR="00D85CDC">
        <w:t>measurable impact hatchery releases have on abundance</w:t>
      </w:r>
      <w:r w:rsidR="005740FA">
        <w:t>s</w:t>
      </w:r>
      <w:r w:rsidR="00D85CDC">
        <w:t xml:space="preserve"> of spawning </w:t>
      </w:r>
      <w:r w:rsidR="00AA4E8E">
        <w:t>Pink Salmon</w:t>
      </w:r>
      <w:r w:rsidR="00D85CDC">
        <w:t xml:space="preserve"> entering the stream each year. </w:t>
      </w:r>
      <w:commentRangeEnd w:id="201"/>
      <w:r w:rsidR="00231854">
        <w:rPr>
          <w:rStyle w:val="CommentReference"/>
        </w:rPr>
        <w:commentReference w:id="201"/>
      </w:r>
    </w:p>
    <w:p w14:paraId="3957CCB2" w14:textId="56E201A3" w:rsidR="007A1247" w:rsidRPr="00A71AC7" w:rsidRDefault="00B20008" w:rsidP="00E24BD9">
      <w:pPr>
        <w:spacing w:after="0" w:line="480" w:lineRule="auto"/>
        <w:ind w:firstLine="720"/>
      </w:pPr>
      <w:r>
        <w:t>Part of the management challenge when confronted with hyper</w:t>
      </w:r>
      <w:r w:rsidR="00F64DA3">
        <w:t>-</w:t>
      </w:r>
      <w:r>
        <w:t xml:space="preserve">abundant </w:t>
      </w:r>
      <w:r w:rsidR="00F64DA3">
        <w:t>native</w:t>
      </w:r>
      <w:r>
        <w:t xml:space="preserve"> species is assessing whether </w:t>
      </w:r>
      <w:del w:id="202" w:author="Brennan, Angela K" w:date="2025-08-12T10:34:00Z">
        <w:r w:rsidDel="00231854">
          <w:delText xml:space="preserve">or not </w:delText>
        </w:r>
      </w:del>
      <w:r>
        <w:t>the abundances observed occur within some natural range of variation.</w:t>
      </w:r>
      <w:r w:rsidR="00BE5897">
        <w:t xml:space="preserve"> The cases of the </w:t>
      </w:r>
      <w:r w:rsidR="00BE5897" w:rsidRPr="00596B6B">
        <w:t>pine mountain beetle and white-tailed deer</w:t>
      </w:r>
      <w:r w:rsidR="00BE5897">
        <w:t xml:space="preserve"> </w:t>
      </w:r>
      <w:del w:id="203" w:author="Brennan, Angela K" w:date="2025-08-12T10:34:00Z">
        <w:r w:rsidR="00BE5897" w:rsidDel="00596B6B">
          <w:delText xml:space="preserve">illustrate </w:delText>
        </w:r>
      </w:del>
      <w:ins w:id="204" w:author="Brennan, Angela K" w:date="2025-08-12T10:34:00Z">
        <w:r w:rsidR="00596B6B">
          <w:t xml:space="preserve">indicate </w:t>
        </w:r>
      </w:ins>
      <w:r w:rsidR="00BE5897">
        <w:t xml:space="preserve">that </w:t>
      </w:r>
      <w:del w:id="205" w:author="Brennan, Angela K" w:date="2025-08-12T10:34:00Z">
        <w:r w:rsidR="00BE5897" w:rsidDel="00596B6B">
          <w:delText xml:space="preserve">many factors </w:delText>
        </w:r>
      </w:del>
      <w:r w:rsidR="00BE5897">
        <w:t xml:space="preserve">both local and global </w:t>
      </w:r>
      <w:ins w:id="206" w:author="Brennan, Angela K" w:date="2025-08-12T10:34:00Z">
        <w:r w:rsidR="00596B6B">
          <w:t xml:space="preserve">factors </w:t>
        </w:r>
      </w:ins>
      <w:r w:rsidR="00BE5897">
        <w:t xml:space="preserve">may drive the proliferation of </w:t>
      </w:r>
      <w:r w:rsidR="00AA4E8E">
        <w:t>native</w:t>
      </w:r>
      <w:r w:rsidR="00BE5897">
        <w:t xml:space="preserve"> species</w:t>
      </w:r>
      <w:r w:rsidR="008C4650">
        <w:t xml:space="preserve"> within a national park</w:t>
      </w:r>
      <w:r w:rsidR="00BE5897">
        <w:t xml:space="preserve">. </w:t>
      </w:r>
      <w:r w:rsidR="00AA4E8E">
        <w:t>Pink Salmon</w:t>
      </w:r>
      <w:r>
        <w:t xml:space="preserve"> have returned to Indian River in large numbers every summer since</w:t>
      </w:r>
      <w:del w:id="207" w:author="Brennan, Angela K" w:date="2025-08-12T10:35:00Z">
        <w:r w:rsidDel="00CF087F">
          <w:delText xml:space="preserve"> </w:delText>
        </w:r>
        <w:commentRangeStart w:id="208"/>
        <w:commentRangeStart w:id="209"/>
        <w:r w:rsidDel="00CF087F">
          <w:delText>time immemorial</w:delText>
        </w:r>
      </w:del>
      <w:commentRangeEnd w:id="208"/>
      <w:r w:rsidR="00CF087F">
        <w:rPr>
          <w:rStyle w:val="CommentReference"/>
        </w:rPr>
        <w:commentReference w:id="208"/>
      </w:r>
      <w:commentRangeEnd w:id="209"/>
      <w:r w:rsidR="005706AC">
        <w:rPr>
          <w:rStyle w:val="CommentReference"/>
        </w:rPr>
        <w:commentReference w:id="209"/>
      </w:r>
      <w:r>
        <w:t xml:space="preserve">, but whether the density of spawning salmon observed recently is exceptional </w:t>
      </w:r>
      <w:r w:rsidR="00F433DA" w:rsidRPr="00F433DA">
        <w:rPr>
          <w:highlight w:val="yellow"/>
        </w:rPr>
        <w:t>require</w:t>
      </w:r>
      <w:r>
        <w:t xml:space="preserve">s understanding both the general behavior of </w:t>
      </w:r>
      <w:r w:rsidR="00AA4E8E">
        <w:t>Pink Salmon</w:t>
      </w:r>
      <w:r>
        <w:t xml:space="preserve"> in the region as well as the potential impact of </w:t>
      </w:r>
      <w:r w:rsidR="00F73FEF">
        <w:t>direct influences such as hatchery releases.</w:t>
      </w:r>
      <w:r>
        <w:t xml:space="preserve"> </w:t>
      </w:r>
      <w:commentRangeStart w:id="210"/>
      <w:del w:id="211" w:author="Brennan, Angela K" w:date="2025-08-12T10:38:00Z">
        <w:r w:rsidR="00395C60" w:rsidDel="005C62C4">
          <w:delText xml:space="preserve">Taken together, </w:delText>
        </w:r>
        <w:r w:rsidR="008C4650" w:rsidDel="005C62C4">
          <w:delText>we hope to</w:delText>
        </w:r>
      </w:del>
      <w:r w:rsidR="0095128E">
        <w:t xml:space="preserve"> </w:t>
      </w:r>
      <w:ins w:id="212" w:author="Brennan, Angela K" w:date="2025-08-12T10:42:00Z">
        <w:r w:rsidR="00E24BD9">
          <w:t>The intent of this report is to</w:t>
        </w:r>
        <w:r w:rsidR="00435D62">
          <w:t xml:space="preserve"> </w:t>
        </w:r>
      </w:ins>
      <w:r w:rsidR="0095128E">
        <w:t xml:space="preserve">provide context and clarity to park officials </w:t>
      </w:r>
      <w:r w:rsidR="008C4650">
        <w:t xml:space="preserve">regarding the </w:t>
      </w:r>
      <w:r w:rsidR="00AA4E8E">
        <w:t>Pink Salmon</w:t>
      </w:r>
      <w:r w:rsidR="008C4650">
        <w:t xml:space="preserve"> population in the Indi</w:t>
      </w:r>
      <w:r w:rsidR="00C93138">
        <w:t>an</w:t>
      </w:r>
      <w:r w:rsidR="008C4650">
        <w:t xml:space="preserve"> River</w:t>
      </w:r>
      <w:r w:rsidR="00303E21">
        <w:t xml:space="preserve"> </w:t>
      </w:r>
      <w:del w:id="213" w:author="Brennan, Angela K" w:date="2025-08-12T10:43:00Z">
        <w:r w:rsidR="00303E21" w:rsidDel="008642A7">
          <w:delText xml:space="preserve">and the ability </w:delText>
        </w:r>
      </w:del>
      <w:r w:rsidR="00303E21">
        <w:t xml:space="preserve">to </w:t>
      </w:r>
      <w:ins w:id="214" w:author="Brennan, Angela K" w:date="2025-08-12T10:43:00Z">
        <w:r w:rsidR="008642A7">
          <w:t xml:space="preserve">help </w:t>
        </w:r>
      </w:ins>
      <w:r w:rsidR="001A48B7">
        <w:t>maintain the healthy riverine ecosystem on which so many other resident species depend</w:t>
      </w:r>
      <w:r w:rsidR="0095128E">
        <w:t>.</w:t>
      </w:r>
      <w:commentRangeEnd w:id="210"/>
      <w:r w:rsidR="00A77EC0">
        <w:rPr>
          <w:rStyle w:val="CommentReference"/>
        </w:rPr>
        <w:commentReference w:id="210"/>
      </w:r>
      <w:r w:rsidR="007A1247">
        <w:rPr>
          <w:u w:val="single"/>
        </w:rPr>
        <w:br w:type="page"/>
      </w:r>
    </w:p>
    <w:p w14:paraId="52EE370E" w14:textId="59053F3C" w:rsidR="00B25C29" w:rsidRPr="00B25C29" w:rsidRDefault="00B25C29" w:rsidP="00B25C29">
      <w:pPr>
        <w:spacing w:line="480" w:lineRule="auto"/>
        <w:jc w:val="center"/>
        <w:rPr>
          <w:u w:val="single"/>
        </w:rPr>
      </w:pPr>
      <w:commentRangeStart w:id="215"/>
      <w:r>
        <w:rPr>
          <w:u w:val="single"/>
        </w:rPr>
        <w:lastRenderedPageBreak/>
        <w:t>References</w:t>
      </w:r>
      <w:commentRangeEnd w:id="215"/>
      <w:r w:rsidR="00E03429">
        <w:rPr>
          <w:rStyle w:val="CommentReference"/>
        </w:rPr>
        <w:commentReference w:id="215"/>
      </w:r>
    </w:p>
    <w:p w14:paraId="1D28C7E7" w14:textId="556E6002" w:rsidR="00D55E25" w:rsidRDefault="00D55E25" w:rsidP="00303339">
      <w:pPr>
        <w:spacing w:after="0" w:line="480" w:lineRule="auto"/>
        <w:ind w:left="720" w:hanging="720"/>
      </w:pPr>
      <w:r>
        <w:t>Alaska Department of Fish and Game. 2024</w:t>
      </w:r>
      <w:r w:rsidR="00235D0E">
        <w:t>a</w:t>
      </w:r>
      <w:r>
        <w:t xml:space="preserve">. Commercial Salmon Fisheries – Southeast Alaska &amp; Yakutat Research: Pink Salmon. Available at: </w:t>
      </w:r>
      <w:hyperlink r:id="rId16" w:history="1">
        <w:r w:rsidRPr="007B1A5E">
          <w:rPr>
            <w:rStyle w:val="Hyperlink"/>
          </w:rPr>
          <w:t>https://www.adfg.alaska.gov/index.cfm?adfg=commercialbyareasoutheast.salmon_research_pink</w:t>
        </w:r>
      </w:hyperlink>
      <w:r>
        <w:t xml:space="preserve"> (accessed December 14, 2024)</w:t>
      </w:r>
    </w:p>
    <w:p w14:paraId="078E58A4" w14:textId="5369EB7A" w:rsidR="00235D0E" w:rsidRDefault="00235D0E" w:rsidP="00235D0E">
      <w:pPr>
        <w:spacing w:after="0" w:line="480" w:lineRule="auto"/>
        <w:ind w:left="720" w:hanging="720"/>
      </w:pPr>
      <w:r>
        <w:t xml:space="preserve">Alaska Department of Fish and Game. 2024b. Mark Recovery Laboratory – Otolith Marking. Available at: </w:t>
      </w:r>
      <w:hyperlink r:id="rId17" w:history="1">
        <w:r w:rsidRPr="007B1A5E">
          <w:rPr>
            <w:rStyle w:val="Hyperlink"/>
          </w:rPr>
          <w:t>https://mtalab.adfg.alaska.gov/OTO/marking.aspx</w:t>
        </w:r>
      </w:hyperlink>
      <w:r>
        <w:t xml:space="preserve"> (accessed December 14, 2024)</w:t>
      </w:r>
    </w:p>
    <w:p w14:paraId="07B1AAEF" w14:textId="6F05B00A" w:rsidR="00200CF4" w:rsidRDefault="00200CF4" w:rsidP="00303339">
      <w:pPr>
        <w:spacing w:after="0" w:line="480" w:lineRule="auto"/>
        <w:ind w:left="720" w:hanging="720"/>
      </w:pPr>
      <w:r>
        <w:t xml:space="preserve">Antonson, J. M. and W. S. Hanable. 1987. </w:t>
      </w:r>
      <w:r w:rsidRPr="00200CF4">
        <w:rPr>
          <w:i/>
          <w:iCs/>
        </w:rPr>
        <w:t>An Administrative History of Sitka National Historical Park</w:t>
      </w:r>
      <w:r>
        <w:t xml:space="preserve">. National Park Service. Available at: </w:t>
      </w:r>
      <w:hyperlink r:id="rId18" w:history="1">
        <w:r w:rsidRPr="007B1A5E">
          <w:rPr>
            <w:rStyle w:val="Hyperlink"/>
          </w:rPr>
          <w:t>https://www.nps.gov/parkhistory/online_books/sitk/adhi/index.htm</w:t>
        </w:r>
      </w:hyperlink>
      <w:r>
        <w:t xml:space="preserve"> (accessed December 17, 2024).</w:t>
      </w:r>
    </w:p>
    <w:p w14:paraId="16932E8E" w14:textId="2F7BAEB5" w:rsidR="00EA621E" w:rsidRPr="00434B90" w:rsidRDefault="00EA621E" w:rsidP="00303339">
      <w:pPr>
        <w:spacing w:after="0" w:line="480" w:lineRule="auto"/>
        <w:ind w:left="720" w:hanging="720"/>
      </w:pPr>
      <w:r>
        <w:t xml:space="preserve">Brandt, J. E., J. S. Wesner, G. T. Ruggerone, T. D. Jardine, C. A. Eagles-Smith, G. E. Ruso, C. A. Stricker, K. A. Voss, and D. M. Walters. 2024. Continental-scale nutrient and contaminant delivery by Pacific salmon. </w:t>
      </w:r>
      <w:r>
        <w:rPr>
          <w:i/>
          <w:iCs/>
        </w:rPr>
        <w:t>Nature</w:t>
      </w:r>
      <w:r w:rsidR="00434B90">
        <w:rPr>
          <w:i/>
          <w:iCs/>
        </w:rPr>
        <w:t xml:space="preserve"> </w:t>
      </w:r>
      <w:r w:rsidR="00434B90">
        <w:t>634:875-882.</w:t>
      </w:r>
    </w:p>
    <w:p w14:paraId="1BC45879" w14:textId="6A1DC51D" w:rsidR="00CC1670" w:rsidRPr="00CC1670" w:rsidRDefault="00CC1670" w:rsidP="00303339">
      <w:pPr>
        <w:spacing w:after="0" w:line="480" w:lineRule="auto"/>
        <w:ind w:left="720" w:hanging="720"/>
      </w:pPr>
      <w:r>
        <w:t xml:space="preserve">Colt, S. 1999. </w:t>
      </w:r>
      <w:r w:rsidRPr="00900097">
        <w:rPr>
          <w:i/>
          <w:iCs/>
        </w:rPr>
        <w:t>Salmon Fish Traps in Alaska.</w:t>
      </w:r>
      <w:r>
        <w:t xml:space="preserve"> University of Alaska Anchorage Institute of Social and Economic Research. Available at: </w:t>
      </w:r>
      <w:hyperlink r:id="rId19" w:history="1">
        <w:r w:rsidRPr="00CC1670">
          <w:rPr>
            <w:rStyle w:val="Hyperlink"/>
          </w:rPr>
          <w:t>https://www.iseralaska.org/static/legacy_publication_links/fishrep/fishtrap.pdf</w:t>
        </w:r>
      </w:hyperlink>
      <w:r>
        <w:t xml:space="preserve"> (accessed April 25, 2025)</w:t>
      </w:r>
    </w:p>
    <w:p w14:paraId="4EA3CBEB" w14:textId="39E3C43D" w:rsidR="00942C32" w:rsidRDefault="00942C32" w:rsidP="00303339">
      <w:pPr>
        <w:spacing w:after="0" w:line="480" w:lineRule="auto"/>
        <w:ind w:left="720" w:hanging="720"/>
      </w:pPr>
      <w:r>
        <w:t xml:space="preserve">Gende, S. and B. Carter. 2015. </w:t>
      </w:r>
      <w:r w:rsidRPr="00942C32">
        <w:rPr>
          <w:i/>
          <w:iCs/>
        </w:rPr>
        <w:t>Straying rates of pink salmon into the Indian River, Sitka National Historical Park. Final Report – ADF&amp;G Permit # SF2015-225.</w:t>
      </w:r>
      <w:r>
        <w:t xml:space="preserve"> National Park Service, 11 pp.</w:t>
      </w:r>
    </w:p>
    <w:p w14:paraId="0F0C9660" w14:textId="7AED63FA" w:rsidR="00847B01" w:rsidRDefault="00847B01" w:rsidP="00303339">
      <w:pPr>
        <w:spacing w:after="0" w:line="480" w:lineRule="auto"/>
        <w:ind w:left="720" w:hanging="720"/>
      </w:pPr>
      <w:r>
        <w:t xml:space="preserve">Gibson, K., K. Skov, S. Kegley, C. Jorgensen, S. Smith, and J. Witcosky. 2008. </w:t>
      </w:r>
      <w:r>
        <w:rPr>
          <w:i/>
          <w:iCs/>
        </w:rPr>
        <w:t>Mountain Pine Beetle Impacts in High-Elevation Five-</w:t>
      </w:r>
      <w:r w:rsidR="00F433DA" w:rsidRPr="00F433DA">
        <w:rPr>
          <w:i/>
          <w:iCs/>
          <w:highlight w:val="yellow"/>
        </w:rPr>
        <w:t>Need</w:t>
      </w:r>
      <w:r>
        <w:rPr>
          <w:i/>
          <w:iCs/>
        </w:rPr>
        <w:t>le Pines: Current Trends and Challenges.</w:t>
      </w:r>
      <w:r>
        <w:t xml:space="preserve"> USDA Forest Service – Forest Health Protection, 40 pp.</w:t>
      </w:r>
    </w:p>
    <w:p w14:paraId="20DEAECB" w14:textId="09838AA6" w:rsidR="00966D11" w:rsidRDefault="00966D11" w:rsidP="00942C32">
      <w:pPr>
        <w:spacing w:after="0" w:line="480" w:lineRule="auto"/>
        <w:ind w:left="720" w:hanging="720"/>
      </w:pPr>
      <w:r>
        <w:lastRenderedPageBreak/>
        <w:t>Knudsen, E. E., P. S. Rand, K. B. Gorman, D. R. Bernard, and W. D. Templin. 2021. Hatchery-</w:t>
      </w:r>
      <w:r w:rsidR="00C5517B">
        <w:t>o</w:t>
      </w:r>
      <w:r>
        <w:t xml:space="preserve">rigin </w:t>
      </w:r>
      <w:r w:rsidR="003748D3">
        <w:t>s</w:t>
      </w:r>
      <w:r>
        <w:t xml:space="preserve">tray </w:t>
      </w:r>
      <w:r w:rsidR="00C5517B">
        <w:t>r</w:t>
      </w:r>
      <w:r>
        <w:t xml:space="preserve">ates and </w:t>
      </w:r>
      <w:r w:rsidR="00C5517B">
        <w:t>t</w:t>
      </w:r>
      <w:r>
        <w:t xml:space="preserve">otal </w:t>
      </w:r>
      <w:r w:rsidR="00C5517B">
        <w:t>r</w:t>
      </w:r>
      <w:r>
        <w:t xml:space="preserve">un </w:t>
      </w:r>
      <w:r w:rsidR="00C5517B">
        <w:t>c</w:t>
      </w:r>
      <w:r>
        <w:t xml:space="preserve">haracteristics for Pink Salmon and Chum Salmon </w:t>
      </w:r>
      <w:r w:rsidR="00C5517B">
        <w:t>r</w:t>
      </w:r>
      <w:r>
        <w:t xml:space="preserve">eturning to Prince William Sound, Alaska in 2013-2015. </w:t>
      </w:r>
      <w:r>
        <w:rPr>
          <w:i/>
          <w:iCs/>
        </w:rPr>
        <w:t xml:space="preserve">Marine and Coastal Fisheries </w:t>
      </w:r>
      <w:r>
        <w:t>13(1): 41-68.</w:t>
      </w:r>
    </w:p>
    <w:p w14:paraId="6F7A923C" w14:textId="726E6BAB" w:rsidR="00177F5D" w:rsidRPr="00177F5D" w:rsidRDefault="00177F5D" w:rsidP="00942C32">
      <w:pPr>
        <w:spacing w:after="0" w:line="480" w:lineRule="auto"/>
        <w:ind w:left="720" w:hanging="720"/>
      </w:pPr>
      <w:r>
        <w:t>Manhard, C. V., J. E. Joyce, W. W. Smoker, and A. J. Gharrett. 2017. Ecological factors influencing lifetime productivity of pink salmon (</w:t>
      </w:r>
      <w:r w:rsidRPr="00177F5D">
        <w:rPr>
          <w:i/>
          <w:iCs/>
        </w:rPr>
        <w:t>Oncorhynchus gorbuscha</w:t>
      </w:r>
      <w:r>
        <w:t xml:space="preserve">) in an Alaskan stream. </w:t>
      </w:r>
      <w:r>
        <w:rPr>
          <w:i/>
          <w:iCs/>
        </w:rPr>
        <w:t>Canadian Journal of Fisheries and Aquatic Sciences</w:t>
      </w:r>
      <w:r>
        <w:t xml:space="preserve"> 74(9)</w:t>
      </w:r>
      <w:r w:rsidR="00C5517B">
        <w:t>: 1325-1336</w:t>
      </w:r>
      <w:r>
        <w:t xml:space="preserve">. </w:t>
      </w:r>
    </w:p>
    <w:p w14:paraId="0992A8A3" w14:textId="593D70C4" w:rsidR="00A7415B" w:rsidRPr="00A7415B" w:rsidRDefault="00A7415B" w:rsidP="00942C32">
      <w:pPr>
        <w:spacing w:after="0" w:line="480" w:lineRule="auto"/>
        <w:ind w:left="720" w:hanging="720"/>
      </w:pPr>
      <w:r>
        <w:t xml:space="preserve">May, S. A. and P. A. H. Westley. 2024. The cost of hatchery straying: an economic case study on Alaska pink salmon. </w:t>
      </w:r>
      <w:r>
        <w:rPr>
          <w:i/>
          <w:iCs/>
        </w:rPr>
        <w:t>Canadian Journal of Fisheries and Aquatic Sciences</w:t>
      </w:r>
      <w:r>
        <w:t xml:space="preserve"> 82: 6</w:t>
      </w:r>
      <w:r w:rsidR="006E516A">
        <w:t>pp</w:t>
      </w:r>
      <w:r>
        <w:t>.</w:t>
      </w:r>
    </w:p>
    <w:p w14:paraId="0F722DAA" w14:textId="322326C2" w:rsidR="00A9712C" w:rsidRDefault="00656692" w:rsidP="00942C32">
      <w:pPr>
        <w:spacing w:after="0" w:line="480" w:lineRule="auto"/>
        <w:ind w:left="720" w:hanging="720"/>
      </w:pPr>
      <w:r>
        <w:t xml:space="preserve">Miller, K. M., S. J. Perles, J. P. Schmit, E. R. Matthews, A. S. Weed, J. A. Comiskey, M. R. Marshall, P. Nelson, N. A. Fisichelli. 2023. </w:t>
      </w:r>
      <w:r w:rsidRPr="00656692">
        <w:t>Overabundant deer and invasive plants drive widespread regeneration debt in eastern United States national parks.</w:t>
      </w:r>
      <w:r>
        <w:t xml:space="preserve"> </w:t>
      </w:r>
      <w:r>
        <w:rPr>
          <w:i/>
          <w:iCs/>
        </w:rPr>
        <w:t xml:space="preserve">Ecological Applications </w:t>
      </w:r>
      <w:r>
        <w:t>33: 24pp.</w:t>
      </w:r>
    </w:p>
    <w:p w14:paraId="026DA1F3" w14:textId="77777777" w:rsidR="00A9712C" w:rsidRDefault="00A9712C" w:rsidP="00942C32">
      <w:pPr>
        <w:spacing w:after="0" w:line="480" w:lineRule="auto"/>
        <w:ind w:left="720" w:hanging="720"/>
      </w:pPr>
      <w:r>
        <w:t xml:space="preserve">National Park Service. 2025a. Organic Act of 1916. Available at: </w:t>
      </w:r>
      <w:r w:rsidRPr="00A9712C">
        <w:t>https://www.nps.gov/grba/learn/management/organic-act-of-1916.htm</w:t>
      </w:r>
      <w:r>
        <w:t xml:space="preserve"> (accessed March 27, 2025)</w:t>
      </w:r>
    </w:p>
    <w:p w14:paraId="1FDA211F" w14:textId="05FB5CEA" w:rsidR="00656692" w:rsidRPr="00656692" w:rsidRDefault="00A9712C" w:rsidP="00A9712C">
      <w:pPr>
        <w:spacing w:after="0" w:line="480" w:lineRule="auto"/>
        <w:ind w:left="720" w:hanging="720"/>
        <w:rPr>
          <w:i/>
          <w:iCs/>
        </w:rPr>
      </w:pPr>
      <w:r>
        <w:t xml:space="preserve">National Park Service. 2025b. Sitka National Historical Park. Available at: </w:t>
      </w:r>
      <w:r w:rsidRPr="00077505">
        <w:t>https://www.nps.gov/sitk/index.htm</w:t>
      </w:r>
      <w:r>
        <w:t xml:space="preserve"> (accessed March 18, 2025)</w:t>
      </w:r>
      <w:r w:rsidR="00656692">
        <w:rPr>
          <w:i/>
          <w:iCs/>
        </w:rPr>
        <w:t xml:space="preserve"> </w:t>
      </w:r>
    </w:p>
    <w:p w14:paraId="76706C45" w14:textId="0BFCEA07" w:rsidR="00401A47" w:rsidRDefault="00401A47" w:rsidP="00303339">
      <w:pPr>
        <w:spacing w:after="0" w:line="480" w:lineRule="auto"/>
        <w:ind w:left="720" w:hanging="720"/>
      </w:pPr>
      <w:r>
        <w:t xml:space="preserve">Quinn, T. P. 2018. </w:t>
      </w:r>
      <w:r>
        <w:rPr>
          <w:i/>
          <w:iCs/>
        </w:rPr>
        <w:t>The Behavior and Ecology of Pacific Salmon and Trout, Second Edition.</w:t>
      </w:r>
      <w:r>
        <w:t xml:space="preserve"> University of Washington Press, 547 pp.</w:t>
      </w:r>
    </w:p>
    <w:p w14:paraId="2E272D89" w14:textId="10788A40" w:rsidR="00F1201D" w:rsidRPr="006E516A" w:rsidRDefault="00F1201D" w:rsidP="00303339">
      <w:pPr>
        <w:spacing w:after="0" w:line="480" w:lineRule="auto"/>
        <w:ind w:left="720" w:hanging="720"/>
      </w:pPr>
      <w:r>
        <w:t xml:space="preserve">Ruggerone, G. T., L. Lowe, K. Binkley, </w:t>
      </w:r>
      <w:r w:rsidR="00EA621E">
        <w:t xml:space="preserve">and </w:t>
      </w:r>
      <w:r>
        <w:t>A. McDonnell</w:t>
      </w:r>
      <w:r w:rsidR="006E516A">
        <w:t xml:space="preserve">. 2025. Long-term biennial patterns in Puget Sound Chinook salmon and Southern Resident killer whales: the role of pink salmon and implications for ecosystem management. </w:t>
      </w:r>
      <w:r w:rsidR="006E516A">
        <w:rPr>
          <w:i/>
          <w:iCs/>
        </w:rPr>
        <w:t>Canadian Journal of Fisheries and Aquatic Sciences</w:t>
      </w:r>
      <w:r w:rsidR="006E516A">
        <w:t xml:space="preserve"> 82: 16pp.</w:t>
      </w:r>
    </w:p>
    <w:p w14:paraId="00AAC6E5" w14:textId="10D17478" w:rsidR="005810E6" w:rsidRPr="005810E6" w:rsidRDefault="005810E6" w:rsidP="00303339">
      <w:pPr>
        <w:spacing w:after="0" w:line="480" w:lineRule="auto"/>
        <w:ind w:left="720" w:hanging="720"/>
      </w:pPr>
      <w:r>
        <w:t xml:space="preserve">Sergeant, C. J., J. R. Bellmore, C. McConnell, J. W. Moore. 2017. High salmon density and low discharge create periodic hypoxia in coastal rivers. </w:t>
      </w:r>
      <w:r>
        <w:rPr>
          <w:i/>
          <w:iCs/>
        </w:rPr>
        <w:t>Ecosphere</w:t>
      </w:r>
      <w:r>
        <w:t xml:space="preserve"> 8(6</w:t>
      </w:r>
      <w:r w:rsidRPr="00C5517B">
        <w:rPr>
          <w:rFonts w:cstheme="minorHAnsi"/>
        </w:rPr>
        <w:t>)</w:t>
      </w:r>
      <w:r w:rsidR="00C5517B" w:rsidRPr="00A9712C">
        <w:rPr>
          <w:rFonts w:cstheme="minorHAnsi"/>
          <w:kern w:val="0"/>
          <w:sz w:val="24"/>
          <w:szCs w:val="24"/>
        </w:rPr>
        <w:t>:e01846</w:t>
      </w:r>
      <w:r w:rsidRPr="00C5517B">
        <w:rPr>
          <w:rFonts w:cstheme="minorHAnsi"/>
        </w:rPr>
        <w:t>.</w:t>
      </w:r>
    </w:p>
    <w:p w14:paraId="2FAB2215" w14:textId="67D1E4B4" w:rsidR="003A1EB9" w:rsidRDefault="00B500F1" w:rsidP="003A1EB9">
      <w:pPr>
        <w:spacing w:after="0" w:line="480" w:lineRule="auto"/>
        <w:ind w:left="720" w:hanging="720"/>
      </w:pPr>
      <w:r>
        <w:lastRenderedPageBreak/>
        <w:t xml:space="preserve">Sergeant, C. J., J. R. Bellmore, R. A. Bellmore, J. A. Falke, F. J. Mueter, and P. A. H. Westley. 2023. Hypoxia vulnerability in the salmon watersheds of Southeast Alaska. </w:t>
      </w:r>
      <w:r w:rsidR="00303339">
        <w:rPr>
          <w:i/>
          <w:iCs/>
        </w:rPr>
        <w:t xml:space="preserve">Science of the Total Environment </w:t>
      </w:r>
      <w:r w:rsidR="00303339">
        <w:t>896</w:t>
      </w:r>
      <w:r w:rsidR="00C5517B">
        <w:t>:</w:t>
      </w:r>
      <w:r w:rsidR="00C5517B" w:rsidRPr="00C5517B">
        <w:t xml:space="preserve"> </w:t>
      </w:r>
      <w:r w:rsidR="00C5517B">
        <w:t>165247</w:t>
      </w:r>
      <w:r w:rsidR="00303339">
        <w:t>.</w:t>
      </w:r>
    </w:p>
    <w:p w14:paraId="25C18CCF" w14:textId="15F79924" w:rsidR="00CA1D5B" w:rsidRPr="00CA1D5B" w:rsidRDefault="00CA1D5B" w:rsidP="003A1EB9">
      <w:pPr>
        <w:spacing w:after="0" w:line="480" w:lineRule="auto"/>
        <w:ind w:left="720" w:hanging="720"/>
        <w:rPr>
          <w:i/>
          <w:iCs/>
        </w:rPr>
      </w:pPr>
      <w:r>
        <w:t xml:space="preserve">Stopha, M. 2015. </w:t>
      </w:r>
      <w:r w:rsidRPr="00CA1D5B">
        <w:rPr>
          <w:i/>
          <w:iCs/>
        </w:rPr>
        <w:t xml:space="preserve">An Evaluation of the Sheldon Jackson Salmon Hatchery for Consistency with Statewide Policies and Prescribed Management Practices. </w:t>
      </w:r>
      <w:r w:rsidRPr="00CA1D5B">
        <w:t>Alaska Department of Fish and Game, Division of Commercial Fisheries,</w:t>
      </w:r>
      <w:r>
        <w:t xml:space="preserve"> 42 pp.</w:t>
      </w:r>
    </w:p>
    <w:p w14:paraId="4656C1EC" w14:textId="685DE97A" w:rsidR="001D30ED" w:rsidRDefault="00B25C29" w:rsidP="00303339">
      <w:pPr>
        <w:spacing w:after="0" w:line="480" w:lineRule="auto"/>
        <w:ind w:left="720" w:hanging="720"/>
      </w:pPr>
      <w:r>
        <w:t xml:space="preserve">Thornton, T. F. 1998. </w:t>
      </w:r>
      <w:r>
        <w:rPr>
          <w:i/>
          <w:iCs/>
        </w:rPr>
        <w:t>Traditional Tlingit Use of Sitka National Historical Park</w:t>
      </w:r>
      <w:r>
        <w:t>. National Park Service, 170 pp.</w:t>
      </w:r>
    </w:p>
    <w:p w14:paraId="692E86FD" w14:textId="0BD94CD6" w:rsidR="00B9617E" w:rsidRPr="00B9617E" w:rsidRDefault="00AB6BD6" w:rsidP="004521BD">
      <w:pPr>
        <w:spacing w:after="0" w:line="480" w:lineRule="auto"/>
        <w:ind w:left="720" w:hanging="720"/>
      </w:pPr>
      <w:r>
        <w:t>Tillotson, M. D., T. P. Quinn. 2017. Climate and conspecific density trigger pre-spawning mortality in</w:t>
      </w:r>
      <w:r w:rsidR="004521BD">
        <w:t xml:space="preserve"> </w:t>
      </w:r>
      <w:r>
        <w:t>sockeye salmon (</w:t>
      </w:r>
      <w:r w:rsidRPr="003748D3">
        <w:rPr>
          <w:i/>
        </w:rPr>
        <w:t>Oncorhynchus nerka</w:t>
      </w:r>
      <w:r>
        <w:t xml:space="preserve">). </w:t>
      </w:r>
      <w:r>
        <w:rPr>
          <w:i/>
          <w:iCs/>
        </w:rPr>
        <w:t xml:space="preserve">Fisheries Research </w:t>
      </w:r>
      <w:r>
        <w:t>188: 138-148.</w:t>
      </w:r>
    </w:p>
    <w:sectPr w:rsidR="00B9617E" w:rsidRPr="00B9617E" w:rsidSect="001D30ED">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Brennan, Angela K" w:date="2025-08-12T11:06:00Z" w:initials="AKB">
    <w:p w14:paraId="1FE46521" w14:textId="77777777" w:rsidR="00382D46" w:rsidRDefault="0034083D" w:rsidP="00382D46">
      <w:pPr>
        <w:pStyle w:val="CommentText"/>
      </w:pPr>
      <w:r>
        <w:rPr>
          <w:rStyle w:val="CommentReference"/>
        </w:rPr>
        <w:annotationRef/>
      </w:r>
      <w:r w:rsidR="00382D46">
        <w:t xml:space="preserve">NLatysh, Bureau Approval, 8/18/25. </w:t>
      </w:r>
    </w:p>
    <w:p w14:paraId="180858F0" w14:textId="77777777" w:rsidR="00382D46" w:rsidRDefault="00382D46" w:rsidP="00382D46">
      <w:pPr>
        <w:pStyle w:val="CommentText"/>
      </w:pPr>
    </w:p>
    <w:p w14:paraId="1348C0A3" w14:textId="77777777" w:rsidR="00382D46" w:rsidRDefault="00382D46" w:rsidP="00382D46">
      <w:pPr>
        <w:pStyle w:val="CommentText"/>
      </w:pPr>
      <w:r>
        <w:t>All approval comments are in the ‘Final BAO approved manuscript’ file. Minor suggestions are made in the text, which I hope you will find helpful.</w:t>
      </w:r>
    </w:p>
    <w:p w14:paraId="6912F1B2" w14:textId="77777777" w:rsidR="00382D46" w:rsidRDefault="00382D46" w:rsidP="00382D46">
      <w:pPr>
        <w:pStyle w:val="CommentText"/>
      </w:pPr>
      <w:r>
        <w:t>-----------</w:t>
      </w:r>
    </w:p>
    <w:p w14:paraId="16CF3A9E" w14:textId="77777777" w:rsidR="00382D46" w:rsidRDefault="00382D46" w:rsidP="00382D46">
      <w:pPr>
        <w:pStyle w:val="CommentText"/>
      </w:pPr>
      <w:r>
        <w:t>During my absence, Angela Brennan, BAO aid, reviewed the manuscript. Please see her helpful comments.</w:t>
      </w:r>
    </w:p>
    <w:p w14:paraId="27088A07" w14:textId="77777777" w:rsidR="00382D46" w:rsidRDefault="00382D46" w:rsidP="00382D46">
      <w:pPr>
        <w:pStyle w:val="CommentText"/>
      </w:pPr>
    </w:p>
    <w:p w14:paraId="0DA40517" w14:textId="77777777" w:rsidR="00382D46" w:rsidRDefault="00382D46" w:rsidP="00382D46">
      <w:pPr>
        <w:pStyle w:val="CommentText"/>
      </w:pPr>
      <w:r>
        <w:t xml:space="preserve">This manuscript is approved for publication as a Journal Article on the condition that all comments marked [REQUIRED] are addressed. </w:t>
      </w:r>
      <w:r>
        <w:rPr>
          <w:b/>
          <w:bCs/>
        </w:rPr>
        <w:t>These changes are required in order to comply with DOI policy and USGS Fundamental Science Practices.</w:t>
      </w:r>
      <w:r>
        <w:t xml:space="preserve"> I have supported each comment with references to policy or an explanation for the change. Required changes must be incorporated into the version that is submitted for publication.</w:t>
      </w:r>
    </w:p>
    <w:p w14:paraId="6863EEF6" w14:textId="77777777" w:rsidR="00382D46" w:rsidRDefault="00382D46" w:rsidP="00382D46">
      <w:pPr>
        <w:pStyle w:val="CommentText"/>
      </w:pPr>
    </w:p>
    <w:p w14:paraId="5CD348A1" w14:textId="77777777" w:rsidR="00382D46" w:rsidRDefault="00382D46" w:rsidP="00382D46">
      <w:pPr>
        <w:pStyle w:val="CommentText"/>
      </w:pPr>
      <w:r>
        <w:t>Please ensure that all Tribal words, names, and phrases are reviewed as part of the names review and documented in IPDS. Additionally, remove reference to specific clans not included in the Federal Register of Recognized Tribes ( https://www.federalregister.gov/documents/2022/01/28/2022-01789/indian-entities-recognized-by-and-eligible-to-receive-services-from-the-united-states-bureau-of).</w:t>
      </w:r>
    </w:p>
    <w:p w14:paraId="30962C98" w14:textId="77777777" w:rsidR="00382D46" w:rsidRDefault="00382D46" w:rsidP="00382D46">
      <w:pPr>
        <w:pStyle w:val="CommentText"/>
      </w:pPr>
    </w:p>
    <w:p w14:paraId="0C399079" w14:textId="77777777" w:rsidR="00382D46" w:rsidRDefault="00382D46" w:rsidP="00382D46">
      <w:pPr>
        <w:pStyle w:val="CommentText"/>
      </w:pPr>
      <w:r>
        <w:t xml:space="preserve">The technical peer reviews are thorough and have been adequately reconciled. All other BAO comments and suggestions are optional but I do think the product would be improved if the comments are addressed. </w:t>
      </w:r>
    </w:p>
    <w:p w14:paraId="17682FDA" w14:textId="77777777" w:rsidR="00382D46" w:rsidRDefault="00382D46" w:rsidP="00382D46">
      <w:pPr>
        <w:pStyle w:val="CommentText"/>
      </w:pPr>
    </w:p>
    <w:p w14:paraId="6FC0FA60" w14:textId="77777777" w:rsidR="00382D46" w:rsidRDefault="00382D46" w:rsidP="00382D46">
      <w:pPr>
        <w:pStyle w:val="CommentText"/>
      </w:pPr>
      <w:r>
        <w:t xml:space="preserve">Please reach out if you have questions. </w:t>
      </w:r>
    </w:p>
  </w:comment>
  <w:comment w:id="2" w:author="Brennan, Angela K" w:date="2025-08-12T10:52:00Z" w:initials="AKB">
    <w:p w14:paraId="3B0ED6BC" w14:textId="134962D5" w:rsidR="00511BE8" w:rsidRDefault="00511BE8" w:rsidP="00511BE8">
      <w:pPr>
        <w:pStyle w:val="CommentText"/>
      </w:pPr>
      <w:r>
        <w:rPr>
          <w:rStyle w:val="CommentReference"/>
        </w:rPr>
        <w:annotationRef/>
      </w:r>
      <w:r>
        <w:t>[REQUIRED] Please ensure that all Tribal words, names, and phrases are reviewed as part of the names review and documented in IPDS. Refer to https://www.usgs.gov/office-of-science-quality-and-integrity/fundamental-science-practices/faq/205-names-review-requirements</w:t>
      </w:r>
    </w:p>
  </w:comment>
  <w:comment w:id="3" w:author="Brennan, Angela K" w:date="2025-08-12T10:57:00Z" w:initials="AKB">
    <w:p w14:paraId="0C21F6A0" w14:textId="77777777" w:rsidR="00F6693A" w:rsidRDefault="00F6693A" w:rsidP="00F6693A">
      <w:pPr>
        <w:pStyle w:val="CommentText"/>
      </w:pPr>
      <w:r>
        <w:rPr>
          <w:rStyle w:val="CommentReference"/>
        </w:rPr>
        <w:annotationRef/>
      </w:r>
      <w:r>
        <w:rPr>
          <w:color w:val="000000"/>
        </w:rPr>
        <w:t>[REQUIRED] Please remove/rewrite this statement. USGS should not attribute ‘concern’ or other states-of-mind to individuals or organizations.</w:t>
      </w:r>
    </w:p>
  </w:comment>
  <w:comment w:id="6" w:author="Brennan, Angela K" w:date="2025-08-12T10:56:00Z" w:initials="AKB">
    <w:p w14:paraId="7420A465" w14:textId="77777777" w:rsidR="00621219" w:rsidRDefault="008D5993" w:rsidP="00621219">
      <w:pPr>
        <w:pStyle w:val="CommentText"/>
      </w:pPr>
      <w:r>
        <w:rPr>
          <w:rStyle w:val="CommentReference"/>
        </w:rPr>
        <w:annotationRef/>
      </w:r>
      <w:r w:rsidR="00621219">
        <w:t>This quotation is not referenced in the main text (a similar quote is used. The abstract should not include new information that is not present in the main text. Also if citations are not allowed in the abstract, then please remove statements that require a citation.</w:t>
      </w:r>
    </w:p>
  </w:comment>
  <w:comment w:id="9" w:author="Brennan, Angela K" w:date="2025-08-12T10:58:00Z" w:initials="AKB">
    <w:p w14:paraId="1CCCF67C" w14:textId="59449C7C" w:rsidR="003E24CE" w:rsidRDefault="00CC00C9" w:rsidP="003E24CE">
      <w:pPr>
        <w:pStyle w:val="CommentText"/>
      </w:pPr>
      <w:r>
        <w:rPr>
          <w:rStyle w:val="CommentReference"/>
        </w:rPr>
        <w:annotationRef/>
      </w:r>
      <w:r w:rsidR="003E24CE">
        <w:rPr>
          <w:color w:val="000000"/>
        </w:rPr>
        <w:t xml:space="preserve">[REQUIRED] USGS science products need to remain objective and unbiased. Because these words can convey (implicitly or explicitly) your opinion, please delete them and simply state the facts without judgement. FSP 502.4 4.I. Impartiality and Nonadvocacy Review. Ensures information products present science-based, peer-reviewed facts and interpretations impartially. </w:t>
      </w:r>
    </w:p>
  </w:comment>
  <w:comment w:id="24" w:author="Brennan, Angela K" w:date="2025-08-11T09:49:00Z" w:initials="AKB">
    <w:p w14:paraId="03AEEA8C" w14:textId="0A87C498" w:rsidR="00EF387C" w:rsidRDefault="00EF387C" w:rsidP="00EF387C">
      <w:pPr>
        <w:pStyle w:val="CommentText"/>
      </w:pPr>
      <w:r>
        <w:rPr>
          <w:rStyle w:val="CommentReference"/>
        </w:rPr>
        <w:annotationRef/>
      </w:r>
      <w:r>
        <w:rPr>
          <w:color w:val="000000"/>
        </w:rPr>
        <w:t>Thank you for including this statement during the review process. [REQUIRED] You can now remove this statement from the version you submit to the journal. Once a manuscript is BAO-approved, it is no longer considered pre-deliberative.</w:t>
      </w:r>
    </w:p>
  </w:comment>
  <w:comment w:id="26" w:author="Latysh, Natalie" w:date="2025-08-18T11:54:00Z" w:initials="NL">
    <w:p w14:paraId="07DCAC5C" w14:textId="77777777" w:rsidR="005706AC" w:rsidRDefault="005706AC" w:rsidP="005706AC">
      <w:pPr>
        <w:pStyle w:val="CommentText"/>
      </w:pPr>
      <w:r>
        <w:rPr>
          <w:rStyle w:val="CommentReference"/>
        </w:rPr>
        <w:annotationRef/>
      </w:r>
      <w:r>
        <w:t>Directional adjectives are not proper nouns</w:t>
      </w:r>
    </w:p>
  </w:comment>
  <w:comment w:id="31" w:author="Brennan, Angela K" w:date="2025-08-11T13:27:00Z" w:initials="AKB">
    <w:p w14:paraId="5508F4B0" w14:textId="1A6E1857" w:rsidR="00A35FDD" w:rsidRDefault="00A35FDD" w:rsidP="00A35FDD">
      <w:pPr>
        <w:pStyle w:val="CommentText"/>
      </w:pPr>
      <w:r>
        <w:rPr>
          <w:rStyle w:val="CommentReference"/>
        </w:rPr>
        <w:annotationRef/>
      </w:r>
      <w:r>
        <w:t>For clarity, use “while” to mean contemporaneity—“at the time that,” but not to mean “although,” “whereas,” “and,” or “but.”). Refer to Suggestions to Authors ver. 8 on the use of "while", p. 68.</w:t>
      </w:r>
    </w:p>
  </w:comment>
  <w:comment w:id="33" w:author="Brennan, Angela K" w:date="2025-08-11T13:32:00Z" w:initials="AKB">
    <w:p w14:paraId="6F2A94C7" w14:textId="77777777" w:rsidR="00DE0FE2" w:rsidRDefault="00DE0FE2" w:rsidP="00DE0FE2">
      <w:pPr>
        <w:pStyle w:val="CommentText"/>
      </w:pPr>
      <w:r>
        <w:rPr>
          <w:rStyle w:val="CommentReference"/>
        </w:rPr>
        <w:annotationRef/>
      </w:r>
      <w:r>
        <w:t xml:space="preserve">[REQUIRED] Please provide a citation to support this statement, revise this statement, or delete.  Rather than stating what needs to be done, rephrase to state the potential outcome or benefit should such action be taken. Refer to SM 502.4 3.C and to https://www.usgs.gov/about/organization/science-support/office-science-quality-and-integrity/guidance-advocacy-and  </w:t>
      </w:r>
    </w:p>
  </w:comment>
  <w:comment w:id="37" w:author="Brennan, Angela K" w:date="2025-08-11T13:40:00Z" w:initials="AKB">
    <w:p w14:paraId="573DA2E1" w14:textId="77777777" w:rsidR="00607A02" w:rsidRDefault="00BF3660" w:rsidP="00607A02">
      <w:pPr>
        <w:pStyle w:val="CommentText"/>
      </w:pPr>
      <w:r>
        <w:rPr>
          <w:rStyle w:val="CommentReference"/>
        </w:rPr>
        <w:annotationRef/>
      </w:r>
      <w:r w:rsidR="00607A02">
        <w:t>Consider adding that this site is located in Alaska</w:t>
      </w:r>
    </w:p>
  </w:comment>
  <w:comment w:id="42" w:author="Brennan, Angela K" w:date="2025-08-11T13:50:00Z" w:initials="AKB">
    <w:p w14:paraId="6FF1B6FD" w14:textId="77777777" w:rsidR="00DF1F79" w:rsidRDefault="00AC31CC" w:rsidP="00DF1F79">
      <w:pPr>
        <w:pStyle w:val="CommentText"/>
      </w:pPr>
      <w:r>
        <w:rPr>
          <w:rStyle w:val="CommentReference"/>
        </w:rPr>
        <w:annotationRef/>
      </w:r>
      <w:r w:rsidR="00DF1F79">
        <w:t>[REQUIRED] Please ensure that all Tribal words, names, and phrases are reviewed as part of the names review and documented in IPDS. Refer to https://www.usgs.gov/office-of-science-quality-and-integrity/fundamental-science-practices/faq/205-names-review-requirements</w:t>
      </w:r>
    </w:p>
  </w:comment>
  <w:comment w:id="36" w:author="Brennan, Angela K" w:date="2025-08-11T13:54:00Z" w:initials="AKB">
    <w:p w14:paraId="48E65310" w14:textId="1F999242" w:rsidR="002C5F74" w:rsidRDefault="002C5F74" w:rsidP="002C5F74">
      <w:pPr>
        <w:pStyle w:val="CommentText"/>
      </w:pPr>
      <w:r>
        <w:rPr>
          <w:rStyle w:val="CommentReference"/>
        </w:rPr>
        <w:annotationRef/>
      </w:r>
      <w:r>
        <w:t>Are these statements covered by the Sargeant et al. 2017 citation below? If not, please provide a citation(s) to support these statements.</w:t>
      </w:r>
    </w:p>
  </w:comment>
  <w:comment w:id="46" w:author="Brennan, Angela K" w:date="2025-08-11T13:58:00Z" w:initials="AKB">
    <w:p w14:paraId="6CF272F4" w14:textId="77777777" w:rsidR="00512447" w:rsidRDefault="00512447" w:rsidP="00512447">
      <w:pPr>
        <w:pStyle w:val="CommentText"/>
      </w:pPr>
      <w:r>
        <w:rPr>
          <w:rStyle w:val="CommentReference"/>
        </w:rPr>
        <w:annotationRef/>
      </w:r>
      <w:r>
        <w:t>Please omit intensifiers like this one or, where possible, look for a way to more precisely explain without the intensifier</w:t>
      </w:r>
    </w:p>
  </w:comment>
  <w:comment w:id="47" w:author="Brennan, Angela K" w:date="2025-08-11T14:02:00Z" w:initials="AKB">
    <w:p w14:paraId="3109DD9D" w14:textId="77777777" w:rsidR="00D4405B" w:rsidRDefault="00D4405B" w:rsidP="00D4405B">
      <w:pPr>
        <w:pStyle w:val="CommentText"/>
      </w:pPr>
      <w:r>
        <w:rPr>
          <w:rStyle w:val="CommentReference"/>
        </w:rPr>
        <w:annotationRef/>
      </w:r>
      <w:r>
        <w:t>[REQUIRED] USGS science products need to remain objective and unbiased. Because these words can convey (implicitly or explicitly) your opinion, please delete them and simply state the facts without judgement.</w:t>
      </w:r>
    </w:p>
  </w:comment>
  <w:comment w:id="53" w:author="Brennan, Angela K" w:date="2025-08-11T14:05:00Z" w:initials="AKB">
    <w:p w14:paraId="5BF0569E" w14:textId="77777777" w:rsidR="00553926" w:rsidRDefault="00553926" w:rsidP="00553926">
      <w:pPr>
        <w:pStyle w:val="CommentText"/>
      </w:pPr>
      <w:r>
        <w:rPr>
          <w:rStyle w:val="CommentReference"/>
        </w:rPr>
        <w:annotationRef/>
      </w:r>
      <w:r>
        <w:rPr>
          <w:color w:val="000000"/>
        </w:rPr>
        <w:t>For occurrences of “suggest” and variants (for example, suggesting), consider using “indicate” because people suggest, but data/observations/etc. indicate. Thus, in technical writing "indicate" is usually a better word choice.</w:t>
      </w:r>
    </w:p>
    <w:p w14:paraId="2E37D978" w14:textId="77777777" w:rsidR="00553926" w:rsidRDefault="00553926" w:rsidP="00553926">
      <w:pPr>
        <w:pStyle w:val="CommentText"/>
      </w:pPr>
    </w:p>
    <w:p w14:paraId="53C09E26" w14:textId="77777777" w:rsidR="00553926" w:rsidRDefault="00553926" w:rsidP="00553926">
      <w:pPr>
        <w:pStyle w:val="CommentText"/>
      </w:pPr>
      <w:r>
        <w:rPr>
          <w:color w:val="000000"/>
        </w:rPr>
        <w:t>This comment applies throughout the manuscript and will not repeat.</w:t>
      </w:r>
    </w:p>
  </w:comment>
  <w:comment w:id="49" w:author="Brennan, Angela K" w:date="2025-08-11T14:04:00Z" w:initials="AKB">
    <w:p w14:paraId="16140E68" w14:textId="7403213F" w:rsidR="00B06EB0" w:rsidRDefault="00B06EB0" w:rsidP="00B06EB0">
      <w:pPr>
        <w:pStyle w:val="CommentText"/>
      </w:pPr>
      <w:r>
        <w:rPr>
          <w:rStyle w:val="CommentReference"/>
        </w:rPr>
        <w:annotationRef/>
      </w:r>
      <w:r>
        <w:t>Please provide citations to support these statements of fact</w:t>
      </w:r>
    </w:p>
  </w:comment>
  <w:comment w:id="57" w:author="Brennan, Angela K" w:date="2025-08-12T11:20:00Z" w:initials="AKB">
    <w:p w14:paraId="69F2407B" w14:textId="77777777" w:rsidR="00F801BC" w:rsidRDefault="00F801BC" w:rsidP="00F801BC">
      <w:pPr>
        <w:pStyle w:val="CommentText"/>
      </w:pPr>
      <w:r>
        <w:rPr>
          <w:rStyle w:val="CommentReference"/>
        </w:rPr>
        <w:annotationRef/>
      </w:r>
      <w:r>
        <w:rPr>
          <w:color w:val="000000"/>
        </w:rPr>
        <w:t>"Impact" is generally for collisions. In general, avoid using “impact” when either “affect” or “effect” can be used. Here, “effects” would be better. See STA8 (https://internal.usgs.gov/publishing/sta/), p. 44 and http://www.mit.edu/course/21/21.guide/affect.htm.</w:t>
      </w:r>
    </w:p>
  </w:comment>
  <w:comment w:id="63" w:author="Brennan, Angela K" w:date="2025-08-12T10:05:00Z" w:initials="AKB">
    <w:p w14:paraId="4D9F12C3" w14:textId="78F6D4C4" w:rsidR="00390FE7" w:rsidRDefault="00095D26" w:rsidP="00390FE7">
      <w:pPr>
        <w:pStyle w:val="CommentText"/>
      </w:pPr>
      <w:r>
        <w:rPr>
          <w:rStyle w:val="CommentReference"/>
        </w:rPr>
        <w:annotationRef/>
      </w:r>
      <w:r w:rsidR="00390FE7">
        <w:t xml:space="preserve">[REQUIRED] Please review for accuracy. </w:t>
      </w:r>
    </w:p>
    <w:p w14:paraId="6A9FA1EC" w14:textId="77777777" w:rsidR="00390FE7" w:rsidRDefault="00390FE7" w:rsidP="00390FE7">
      <w:pPr>
        <w:pStyle w:val="CommentText"/>
      </w:pPr>
    </w:p>
    <w:p w14:paraId="7ECFE512" w14:textId="77777777" w:rsidR="00390FE7" w:rsidRDefault="00390FE7" w:rsidP="00390FE7">
      <w:pPr>
        <w:pStyle w:val="CommentText"/>
      </w:pPr>
      <w:r>
        <w:t xml:space="preserve">Only federally recognized tribes may be named in USGS science products (SM 500.6-https://www.usgs.gov/survey-manual/5006-american-indian-and-alaska-native-tribal-relations). Recognized tribes can be found here: Tribal Leaders Directory (https://www.bia.gov/bia/ois/tribal-leaders-directory/) | Indian Affairs (bia.gov).  </w:t>
      </w:r>
    </w:p>
  </w:comment>
  <w:comment w:id="70" w:author="Brennan, Angela K" w:date="2025-08-12T10:28:00Z" w:initials="AKB">
    <w:p w14:paraId="19C3990D" w14:textId="77777777" w:rsidR="001D4428" w:rsidRDefault="001D4428" w:rsidP="001D4428">
      <w:pPr>
        <w:pStyle w:val="CommentText"/>
      </w:pPr>
      <w:r>
        <w:rPr>
          <w:rStyle w:val="CommentReference"/>
        </w:rPr>
        <w:annotationRef/>
      </w:r>
      <w:r>
        <w:t>[REQUIRED] USGS science products need to remain objective and unbiased. Because this word can convey (implicitly or explicit) your opinion, consider either providing a citation to support the use of the word or replace with objective language, e.g., “Russian settlement in the area.” Refer to SM 502.4, section 4.I Information products present science-based, peer-reviewed facts and interpretations impartially. </w:t>
      </w:r>
      <w:r>
        <w:rPr>
          <w:color w:val="0000FF"/>
        </w:rPr>
        <w:t>https://www.usgs.gov/survey-manual/5024-fundamental-science-practices-review-approval-and-release-information-products</w:t>
      </w:r>
      <w:r>
        <w:t xml:space="preserve"> </w:t>
      </w:r>
    </w:p>
  </w:comment>
  <w:comment w:id="76" w:author="Brennan, Angela K" w:date="2025-08-12T09:59:00Z" w:initials="AKB">
    <w:p w14:paraId="2166DCD1" w14:textId="3B1EFD0E" w:rsidR="001E6E69" w:rsidRDefault="001E6E69" w:rsidP="001E6E69">
      <w:pPr>
        <w:pStyle w:val="CommentText"/>
      </w:pPr>
      <w:r>
        <w:rPr>
          <w:rStyle w:val="CommentReference"/>
        </w:rPr>
        <w:annotationRef/>
      </w:r>
      <w:r>
        <w:t xml:space="preserve">[REQUIRED] This must be removed.  The use of “time immemorial” refers to historical/ancestral and associated with Tribes should be avoided in all USGS information products because such mention generally does not reference or contribute to the science results being reported. </w:t>
      </w:r>
    </w:p>
  </w:comment>
  <w:comment w:id="86" w:author="Brennan, Angela K" w:date="2025-08-12T10:01:00Z" w:initials="AKB">
    <w:p w14:paraId="50E6726A" w14:textId="77777777" w:rsidR="008D5783" w:rsidRDefault="009D00DD" w:rsidP="008D5783">
      <w:pPr>
        <w:pStyle w:val="CommentText"/>
      </w:pPr>
      <w:r>
        <w:rPr>
          <w:rStyle w:val="CommentReference"/>
        </w:rPr>
        <w:annotationRef/>
      </w:r>
      <w:r w:rsidR="008D5783">
        <w:t>[REQUIRED] Please remove reference to the specific clan. Mention or recognition of historical or ancestral land associated with Tribes should be avoided in all USGS information products because such mention generally does not reference or contribute to the science results being reported. Due to the multilayered and complex migration history of some Tribes, the risk of misnaming, omitting, and (or) offending groups is high.</w:t>
      </w:r>
    </w:p>
    <w:p w14:paraId="33C03EA0" w14:textId="77777777" w:rsidR="008D5783" w:rsidRDefault="008D5783" w:rsidP="008D5783">
      <w:pPr>
        <w:pStyle w:val="CommentText"/>
      </w:pPr>
    </w:p>
    <w:p w14:paraId="405BC74E" w14:textId="77777777" w:rsidR="008D5783" w:rsidRDefault="008D5783" w:rsidP="008D5783">
      <w:pPr>
        <w:pStyle w:val="CommentText"/>
      </w:pPr>
      <w:r>
        <w:t>Additionally, reference(s) to tribes or tribal land should be reserved for situations where the tribe(s) made direct contributions to the work. Refer to https://www.usgs.gov/office-of-science-quality-and-integrity/tribal-related-guidance-usgs-authors, and also the USGS Survey Manual Chapter 1100.5 Section 6.</w:t>
      </w:r>
    </w:p>
  </w:comment>
  <w:comment w:id="77" w:author="Brennan, Angela K" w:date="2025-08-12T10:11:00Z" w:initials="AKB">
    <w:p w14:paraId="57F91BDD" w14:textId="3E876254" w:rsidR="00943372" w:rsidRDefault="00943372" w:rsidP="00943372">
      <w:pPr>
        <w:pStyle w:val="CommentText"/>
      </w:pPr>
      <w:r>
        <w:rPr>
          <w:rStyle w:val="CommentReference"/>
        </w:rPr>
        <w:annotationRef/>
      </w:r>
      <w:r>
        <w:t>Is this covered as part of the Thornton 1998 citation below? If not, please provide a citation to support this statement.</w:t>
      </w:r>
    </w:p>
  </w:comment>
  <w:comment w:id="96" w:author="Brennan, Angela K" w:date="2025-08-12T08:42:00Z" w:initials="AKB">
    <w:p w14:paraId="6571C1F1" w14:textId="580CC4CE" w:rsidR="006F0880" w:rsidRDefault="006F0880" w:rsidP="006F0880">
      <w:pPr>
        <w:pStyle w:val="CommentText"/>
      </w:pPr>
      <w:r>
        <w:rPr>
          <w:rStyle w:val="CommentReference"/>
        </w:rPr>
        <w:annotationRef/>
      </w:r>
      <w:r>
        <w:t>“Pink Salmon” are capitalized throughout the manuscript, please use consistent naming in the figure captions as well.</w:t>
      </w:r>
    </w:p>
  </w:comment>
  <w:comment w:id="97" w:author="Brennan, Angela K" w:date="2025-08-11T14:47:00Z" w:initials="AKB">
    <w:p w14:paraId="44613908" w14:textId="0576A43B" w:rsidR="00C2213C" w:rsidRDefault="00D7536C" w:rsidP="00C2213C">
      <w:pPr>
        <w:pStyle w:val="CommentText"/>
      </w:pPr>
      <w:r>
        <w:rPr>
          <w:rStyle w:val="CommentReference"/>
        </w:rPr>
        <w:annotationRef/>
      </w:r>
      <w:r w:rsidR="00C2213C">
        <w:t>Consider including scientific name (</w:t>
      </w:r>
      <w:r w:rsidR="00C2213C">
        <w:rPr>
          <w:i/>
          <w:iCs/>
        </w:rPr>
        <w:t xml:space="preserve">Oncorhynchus gorbuscha) </w:t>
      </w:r>
      <w:r w:rsidR="00C2213C">
        <w:t>in photo caption</w:t>
      </w:r>
    </w:p>
  </w:comment>
  <w:comment w:id="98" w:author="Brennan, Angela K" w:date="2025-08-11T14:44:00Z" w:initials="AKB">
    <w:p w14:paraId="3A3D0DCD" w14:textId="77777777" w:rsidR="00F20F66" w:rsidRDefault="00916DF7" w:rsidP="00F20F66">
      <w:pPr>
        <w:pStyle w:val="CommentText"/>
      </w:pPr>
      <w:r>
        <w:rPr>
          <w:rStyle w:val="CommentReference"/>
        </w:rPr>
        <w:annotationRef/>
      </w:r>
      <w:r w:rsidR="00F20F66">
        <w:rPr>
          <w:color w:val="000000"/>
        </w:rPr>
        <w:t xml:space="preserve">[REQUIRED] Please state who took the photo, their affiliation, and any permission information (if applicable). Are these photos in the public domain? If needed, obtain copyright permission. Refer to https://internal.usgs.gov/publishing/toolboxes/creditingphotos.html. EX. Photograph by John Doe, U.S. Geological Survey, 2021 </w:t>
      </w:r>
    </w:p>
    <w:p w14:paraId="2597ECE4" w14:textId="77777777" w:rsidR="00F20F66" w:rsidRDefault="00F20F66" w:rsidP="00F20F66">
      <w:pPr>
        <w:pStyle w:val="CommentText"/>
      </w:pPr>
      <w:r>
        <w:rPr>
          <w:color w:val="000000"/>
        </w:rPr>
        <w:t>Or Photograph used with permission from John Doe, National Park Service, 2021."</w:t>
      </w:r>
    </w:p>
  </w:comment>
  <w:comment w:id="100" w:author="Brennan, Angela K" w:date="2025-08-12T10:22:00Z" w:initials="AKB">
    <w:p w14:paraId="0F3CD576" w14:textId="77777777" w:rsidR="00087A68" w:rsidRDefault="00087A68" w:rsidP="00087A68">
      <w:pPr>
        <w:pStyle w:val="CommentText"/>
      </w:pPr>
      <w:r>
        <w:rPr>
          <w:rStyle w:val="CommentReference"/>
        </w:rPr>
        <w:annotationRef/>
      </w:r>
      <w:r>
        <w:t>[REQUIRED] Please remove reference to the specific clan. Mention or recognition of historical or ancestral land associated with Tribes should be avoided in all USGS information products because such mention generally does not reference or contribute to the science results being reported. Due to the multilayered and complex migration history of some Tribes, the risk of misnaming, omitting, and (or) offending groups is high.</w:t>
      </w:r>
    </w:p>
    <w:p w14:paraId="2BD5D6C0" w14:textId="77777777" w:rsidR="00087A68" w:rsidRDefault="00087A68" w:rsidP="00087A68">
      <w:pPr>
        <w:pStyle w:val="CommentText"/>
      </w:pPr>
    </w:p>
    <w:p w14:paraId="12121548" w14:textId="77777777" w:rsidR="00087A68" w:rsidRDefault="00087A68" w:rsidP="00087A68">
      <w:pPr>
        <w:pStyle w:val="CommentText"/>
      </w:pPr>
      <w:r>
        <w:t>Additionally, reference(s) to tribes or tribal land should be reserved for situations where the tribe(s) made direct contributions to the work. Refer to https://www.usgs.gov/office-of-science-quality-and-integrity/tribal-related-guidance-usgs-authors, and also the USGS Survey Manual Chapter 1100.5 Section 6.</w:t>
      </w:r>
    </w:p>
  </w:comment>
  <w:comment w:id="106" w:author="Brennan, Angela K" w:date="2025-08-12T11:07:00Z" w:initials="AKB">
    <w:p w14:paraId="2AF5F587" w14:textId="77777777" w:rsidR="0034083D" w:rsidRDefault="0034083D" w:rsidP="0034083D">
      <w:pPr>
        <w:pStyle w:val="CommentText"/>
      </w:pPr>
      <w:r>
        <w:rPr>
          <w:rStyle w:val="CommentReference"/>
        </w:rPr>
        <w:annotationRef/>
      </w:r>
      <w:r>
        <w:rPr>
          <w:color w:val="000000"/>
        </w:rPr>
        <w:t>[REQUIRED] Please either 1) add a reference citing/quoting where such organizations have expressed concern or 2) remove/rewrite this statement.  USGS should not attribute ‘concern’ or other states-of-mind to individuals or organizations.</w:t>
      </w:r>
    </w:p>
  </w:comment>
  <w:comment w:id="115" w:author="Brennan, Angela K" w:date="2025-08-11T14:56:00Z" w:initials="AKB">
    <w:p w14:paraId="551C48BE" w14:textId="301BD535" w:rsidR="00F20F66" w:rsidRDefault="00345215" w:rsidP="00F20F66">
      <w:pPr>
        <w:pStyle w:val="CommentText"/>
      </w:pPr>
      <w:r>
        <w:rPr>
          <w:rStyle w:val="CommentReference"/>
        </w:rPr>
        <w:annotationRef/>
      </w:r>
      <w:r w:rsidR="00F20F66">
        <w:rPr>
          <w:color w:val="000000"/>
        </w:rPr>
        <w:t xml:space="preserve">[REQUIRED] Please state who took the photo, their affiliation, and any permission information (if applicable). Are these photos in the public domain? If needed, obtain copyright permission. Refer to https://internal.usgs.gov/publishing/toolboxes/creditingphotos.html. EX. Photograph by John Doe, U.S. Geological Survey, 2021 </w:t>
      </w:r>
    </w:p>
    <w:p w14:paraId="4B62EFDA" w14:textId="77777777" w:rsidR="00F20F66" w:rsidRDefault="00F20F66" w:rsidP="00F20F66">
      <w:pPr>
        <w:pStyle w:val="CommentText"/>
      </w:pPr>
      <w:r>
        <w:rPr>
          <w:color w:val="000000"/>
        </w:rPr>
        <w:t>Or Photograph used with permission from John Doe, National Park Service, 2021."</w:t>
      </w:r>
    </w:p>
  </w:comment>
  <w:comment w:id="116" w:author="Brennan, Angela K" w:date="2025-08-11T14:55:00Z" w:initials="AKB">
    <w:p w14:paraId="4B49CAB4" w14:textId="09966C7E" w:rsidR="00CC169F" w:rsidRDefault="00CC169F" w:rsidP="00CC169F">
      <w:pPr>
        <w:pStyle w:val="CommentText"/>
      </w:pPr>
      <w:r>
        <w:rPr>
          <w:rStyle w:val="CommentReference"/>
        </w:rPr>
        <w:annotationRef/>
      </w:r>
      <w:r>
        <w:t>Consider including scientific name (</w:t>
      </w:r>
      <w:r>
        <w:rPr>
          <w:i/>
          <w:iCs/>
        </w:rPr>
        <w:t xml:space="preserve">Oncorhynchus gorbuscha) </w:t>
      </w:r>
      <w:r>
        <w:t>in photo caption</w:t>
      </w:r>
    </w:p>
  </w:comment>
  <w:comment w:id="117" w:author="Brennan, Angela K" w:date="2025-08-11T14:54:00Z" w:initials="AKB">
    <w:p w14:paraId="2B73152A" w14:textId="5B7A1D94" w:rsidR="000E180B" w:rsidRDefault="000E180B" w:rsidP="000E180B">
      <w:pPr>
        <w:pStyle w:val="CommentText"/>
      </w:pPr>
      <w:r>
        <w:rPr>
          <w:rStyle w:val="CommentReference"/>
        </w:rPr>
        <w:annotationRef/>
      </w:r>
      <w:r>
        <w:t>Please provide citations to support these statements of fact</w:t>
      </w:r>
    </w:p>
  </w:comment>
  <w:comment w:id="124" w:author="Brennan, Angela K" w:date="2025-08-11T15:01:00Z" w:initials="AKB">
    <w:p w14:paraId="6C22DA8A" w14:textId="77777777" w:rsidR="00912CCB" w:rsidRDefault="00757D1C" w:rsidP="00912CCB">
      <w:pPr>
        <w:pStyle w:val="CommentText"/>
      </w:pPr>
      <w:r>
        <w:rPr>
          <w:rStyle w:val="CommentReference"/>
        </w:rPr>
        <w:annotationRef/>
      </w:r>
      <w:r w:rsidR="00912CCB">
        <w:t xml:space="preserve">Please identify the data sources used to make this graph in the figure caption.  </w:t>
      </w:r>
    </w:p>
    <w:p w14:paraId="1026DE9D" w14:textId="77777777" w:rsidR="00912CCB" w:rsidRDefault="00912CCB" w:rsidP="00912CCB">
      <w:pPr>
        <w:pStyle w:val="CommentText"/>
      </w:pPr>
    </w:p>
    <w:p w14:paraId="3E36F7E4" w14:textId="77777777" w:rsidR="00912CCB" w:rsidRDefault="00912CCB" w:rsidP="00912CCB">
      <w:pPr>
        <w:pStyle w:val="CommentText"/>
      </w:pPr>
      <w:r>
        <w:t>If these data are not USGS data and are not published/accessible, please consider a Data Availability statement with a disclaimer that explains why not. Note: A disclaimer statement can be added to the publication noting why the data are not publicly available: “Data are not currently available from funding organization [x]. Contact organization [x] for further information.” OR “Data either are not available or have limited availability owing to restrictions ([state reason for restrictions, such as proprietary interest or sensitivity concern]). Contact [x] for more information.” From</w:t>
      </w:r>
    </w:p>
    <w:p w14:paraId="08F820FA" w14:textId="77777777" w:rsidR="00912CCB" w:rsidRDefault="00912CCB" w:rsidP="00912CCB">
      <w:pPr>
        <w:pStyle w:val="CommentText"/>
      </w:pPr>
      <w:r>
        <w:t>https://www.usgs.gov/office-of-science-quality-and-integrity/fundamental-science-practices-fsp-guide-data-releases-or?qt-science_support_page_related_con=0#qt-science_support_page_related_con</w:t>
      </w:r>
    </w:p>
  </w:comment>
  <w:comment w:id="125" w:author="Brennan, Angela K" w:date="2025-08-11T15:00:00Z" w:initials="AKB">
    <w:p w14:paraId="4DBB0068" w14:textId="2939989E" w:rsidR="000B63F2" w:rsidRDefault="000B63F2" w:rsidP="000B63F2">
      <w:pPr>
        <w:pStyle w:val="CommentText"/>
      </w:pPr>
      <w:r>
        <w:rPr>
          <w:rStyle w:val="CommentReference"/>
        </w:rPr>
        <w:annotationRef/>
      </w:r>
      <w:r>
        <w:rPr>
          <w:color w:val="000000"/>
        </w:rPr>
        <w:t xml:space="preserve">Please cite this figure in the manuscript. Additionally, a figure should be understandable on its own, apart from the manuscript, with abbreviations written out, symbols defined. A figure needs axes labeled, a legend, n to indicate number of samples analyzed, outliers, and error bars or confidence intervals, if appropriate. </w:t>
      </w:r>
    </w:p>
    <w:p w14:paraId="1A0B7624" w14:textId="77777777" w:rsidR="000B63F2" w:rsidRDefault="000B63F2" w:rsidP="000B63F2">
      <w:pPr>
        <w:pStyle w:val="CommentText"/>
      </w:pPr>
    </w:p>
    <w:p w14:paraId="1BB7678B" w14:textId="77777777" w:rsidR="000B63F2" w:rsidRDefault="000B63F2" w:rsidP="000B63F2">
      <w:pPr>
        <w:pStyle w:val="CommentText"/>
      </w:pPr>
      <w:r>
        <w:rPr>
          <w:color w:val="000000"/>
        </w:rPr>
        <w:t xml:space="preserve">Figure captions should be sufficient to describe the presentation. Symbols, abbreviations, and acronyms should be defined in the figure caption.  </w:t>
      </w:r>
    </w:p>
  </w:comment>
  <w:comment w:id="126" w:author="Brennan, Angela K" w:date="2025-08-11T14:55:00Z" w:initials="AKB">
    <w:p w14:paraId="2EFA65E0" w14:textId="16C69034" w:rsidR="00363DA1" w:rsidRDefault="00363DA1" w:rsidP="00363DA1">
      <w:pPr>
        <w:pStyle w:val="CommentText"/>
      </w:pPr>
      <w:r>
        <w:rPr>
          <w:rStyle w:val="CommentReference"/>
        </w:rPr>
        <w:annotationRef/>
      </w:r>
      <w:r>
        <w:t>Consider providing a citation to support this statement of fact</w:t>
      </w:r>
    </w:p>
  </w:comment>
  <w:comment w:id="133" w:author="Brennan, Angela K" w:date="2025-08-11T15:04:00Z" w:initials="AKB">
    <w:p w14:paraId="4DC96D90" w14:textId="77777777" w:rsidR="00591B5B" w:rsidRDefault="00033179" w:rsidP="00591B5B">
      <w:pPr>
        <w:pStyle w:val="CommentText"/>
      </w:pPr>
      <w:r>
        <w:rPr>
          <w:rStyle w:val="CommentReference"/>
        </w:rPr>
        <w:annotationRef/>
      </w:r>
      <w:r w:rsidR="00591B5B">
        <w:rPr>
          <w:color w:val="000000"/>
        </w:rPr>
        <w:t xml:space="preserve">REQUIRED] Was this map reproduced from the National Park Service? If so, please include a citation to the original source in the figure caption (and full reference in References). </w:t>
      </w:r>
    </w:p>
    <w:p w14:paraId="437D1B62" w14:textId="77777777" w:rsidR="00591B5B" w:rsidRDefault="00591B5B" w:rsidP="00591B5B">
      <w:pPr>
        <w:pStyle w:val="CommentText"/>
      </w:pPr>
    </w:p>
    <w:p w14:paraId="5DFFC340" w14:textId="77777777" w:rsidR="00591B5B" w:rsidRDefault="00591B5B" w:rsidP="00591B5B">
      <w:pPr>
        <w:pStyle w:val="CommentText"/>
      </w:pPr>
      <w:r>
        <w:rPr>
          <w:color w:val="000000"/>
        </w:rPr>
        <w:t>Otherwise, please include source of the shapefiles and park boundary and trail layers. For guidance on how to credit the use of ArcGIS, Google Earth, OpenStreetMap, and Bing Maps, go to https://internal.usgs.gov/publishing/toolboxes/gisguidance.html. Note that Google Maps (the website) may not be used in any way, including screen shots and links to Google Maps (https://atthecore.usgs.gov/science-support/ocap-digital-services/faq/are-we-allowed-use-google-maps; as of March 2020). If this is an Esri shapefile, properly attribute Esri maps: https://doc.arcgis.com/en/arcgis-online/reference/static-maps.htm. Use the following text in your caption: "Map image is the intellectual property of Esri and is used herein under license. Copyright © &lt;YEAR&gt; Esri and its licensors. All rights reserved."</w:t>
      </w:r>
    </w:p>
  </w:comment>
  <w:comment w:id="134" w:author="Brennan, Angela K" w:date="2025-08-12T10:23:00Z" w:initials="AKB">
    <w:p w14:paraId="4342C499" w14:textId="77777777" w:rsidR="00B13945" w:rsidRDefault="00B13945" w:rsidP="00B13945">
      <w:pPr>
        <w:pStyle w:val="CommentText"/>
      </w:pPr>
      <w:r>
        <w:rPr>
          <w:rStyle w:val="CommentReference"/>
        </w:rPr>
        <w:annotationRef/>
      </w:r>
      <w:r>
        <w:t>Consider including a citation and adding webpage to Reference section</w:t>
      </w:r>
    </w:p>
  </w:comment>
  <w:comment w:id="149" w:author="Brennan, Angela K" w:date="2025-08-12T08:35:00Z" w:initials="AKB">
    <w:p w14:paraId="48B62899" w14:textId="27C6434D" w:rsidR="00622FA1" w:rsidRDefault="00622FA1" w:rsidP="00622FA1">
      <w:pPr>
        <w:pStyle w:val="CommentText"/>
      </w:pPr>
      <w:r>
        <w:rPr>
          <w:rStyle w:val="CommentReference"/>
        </w:rPr>
        <w:annotationRef/>
      </w:r>
      <w:r>
        <w:t>Consider including scientific name (</w:t>
      </w:r>
      <w:r>
        <w:rPr>
          <w:i/>
          <w:iCs/>
        </w:rPr>
        <w:t xml:space="preserve">Oncorhynchus gorbuscha) </w:t>
      </w:r>
      <w:r>
        <w:t>in photo caption</w:t>
      </w:r>
    </w:p>
  </w:comment>
  <w:comment w:id="150" w:author="Brennan, Angela K" w:date="2025-08-11T15:11:00Z" w:initials="AKB">
    <w:p w14:paraId="6267BEED" w14:textId="6DC672BA" w:rsidR="00DB2A40" w:rsidRDefault="00B1481D" w:rsidP="00DB2A40">
      <w:pPr>
        <w:pStyle w:val="CommentText"/>
      </w:pPr>
      <w:r>
        <w:rPr>
          <w:rStyle w:val="CommentReference"/>
        </w:rPr>
        <w:annotationRef/>
      </w:r>
      <w:r w:rsidR="00DB2A40">
        <w:t>Is this covered by the Stopha 2015 citation below? If not, please add citation(s) for statements of fact.</w:t>
      </w:r>
    </w:p>
  </w:comment>
  <w:comment w:id="151" w:author="Brennan, Angela K" w:date="2025-08-12T08:37:00Z" w:initials="AKB">
    <w:p w14:paraId="22B80531" w14:textId="77777777" w:rsidR="003264E9" w:rsidRDefault="003264E9" w:rsidP="003264E9">
      <w:pPr>
        <w:pStyle w:val="CommentText"/>
      </w:pPr>
      <w:r>
        <w:rPr>
          <w:rStyle w:val="CommentReference"/>
        </w:rPr>
        <w:annotationRef/>
      </w:r>
      <w:r>
        <w:t>Consider providing a citation to support this statement of fact</w:t>
      </w:r>
    </w:p>
  </w:comment>
  <w:comment w:id="155" w:author="Brennan, Angela K" w:date="2025-08-12T08:39:00Z" w:initials="AKB">
    <w:p w14:paraId="40D3F436" w14:textId="77777777" w:rsidR="001A4048" w:rsidRDefault="001A4048" w:rsidP="001A4048">
      <w:pPr>
        <w:pStyle w:val="CommentText"/>
      </w:pPr>
      <w:r>
        <w:rPr>
          <w:rStyle w:val="CommentReference"/>
        </w:rPr>
        <w:annotationRef/>
      </w:r>
      <w:r>
        <w:t xml:space="preserve">[REQUIRED] USGS science products need to remain objective and unbiased. Because these words can convey (implicitly or explicitly) your opinion, please delete them and simply state the facts without judgement. FSP 502.4 4.I. Impartiality and Nonadvocacy Review. Ensures information products present science-based, peer-reviewed facts and interpretations impartially. </w:t>
      </w:r>
    </w:p>
  </w:comment>
  <w:comment w:id="158" w:author="Brennan, Angela K" w:date="2025-08-12T08:48:00Z" w:initials="AKB">
    <w:p w14:paraId="6FAF347F" w14:textId="77777777" w:rsidR="00F61AD4" w:rsidRDefault="005E2632" w:rsidP="00F61AD4">
      <w:pPr>
        <w:pStyle w:val="CommentText"/>
      </w:pPr>
      <w:r>
        <w:rPr>
          <w:rStyle w:val="CommentReference"/>
        </w:rPr>
        <w:annotationRef/>
      </w:r>
      <w:r w:rsidR="00F61AD4">
        <w:t>This sentence was confusing as written. Please review my edits here for accuracy and that I did not change your intent.</w:t>
      </w:r>
    </w:p>
  </w:comment>
  <w:comment w:id="172" w:author="Brennan, Angela K" w:date="2025-08-12T09:03:00Z" w:initials="AKB">
    <w:p w14:paraId="5651A86F" w14:textId="77777777" w:rsidR="007F17C7" w:rsidRDefault="007F17C7" w:rsidP="007F17C7">
      <w:pPr>
        <w:pStyle w:val="CommentText"/>
      </w:pPr>
      <w:r>
        <w:rPr>
          <w:rStyle w:val="CommentReference"/>
        </w:rPr>
        <w:annotationRef/>
      </w:r>
      <w:r>
        <w:rPr>
          <w:color w:val="000000"/>
        </w:rPr>
        <w:t>[REQUIRED] Please either 1) add a reference citing/quoting where such organizations have expressed concern or 2) remove/rewrite this statement.  USGS should not attribute ‘concern’ or other states-of-mind to individuals or organizations.</w:t>
      </w:r>
    </w:p>
  </w:comment>
  <w:comment w:id="173" w:author="Brennan, Angela K" w:date="2025-08-12T09:04:00Z" w:initials="AKB">
    <w:p w14:paraId="38CCB2AA" w14:textId="77777777" w:rsidR="007F17C7" w:rsidRDefault="007F17C7" w:rsidP="007F17C7">
      <w:pPr>
        <w:pStyle w:val="CommentText"/>
      </w:pPr>
      <w:r>
        <w:rPr>
          <w:rStyle w:val="CommentReference"/>
        </w:rPr>
        <w:annotationRef/>
      </w:r>
      <w:r>
        <w:rPr>
          <w:color w:val="000000"/>
        </w:rPr>
        <w:t>[REQUIRED] Please either 1) add a reference citing/quoting where such organizations have expressed concern or 2) remove/rewrite this statement.  USGS should not attribute ‘concern’ or other states-of-mind to individuals or organizations.</w:t>
      </w:r>
    </w:p>
  </w:comment>
  <w:comment w:id="176" w:author="Brennan, Angela K" w:date="2025-08-12T09:06:00Z" w:initials="AKB">
    <w:p w14:paraId="4B9761BB" w14:textId="77777777" w:rsidR="0095337E" w:rsidRDefault="0095337E" w:rsidP="0095337E">
      <w:pPr>
        <w:pStyle w:val="CommentText"/>
      </w:pPr>
      <w:r>
        <w:rPr>
          <w:rStyle w:val="CommentReference"/>
        </w:rPr>
        <w:annotationRef/>
      </w:r>
      <w:r>
        <w:t>Is this covered by the Tillotson and Quinn 2017 reference below? If not, please provide a citation to support this statement.</w:t>
      </w:r>
    </w:p>
  </w:comment>
  <w:comment w:id="181" w:author="Brennan, Angela K" w:date="2025-08-12T09:12:00Z" w:initials="AKB">
    <w:p w14:paraId="45722084" w14:textId="77777777" w:rsidR="003B0E2F" w:rsidRDefault="00333511" w:rsidP="003B0E2F">
      <w:pPr>
        <w:pStyle w:val="CommentText"/>
      </w:pPr>
      <w:r>
        <w:rPr>
          <w:rStyle w:val="CommentReference"/>
        </w:rPr>
        <w:annotationRef/>
      </w:r>
      <w:r w:rsidR="003B0E2F">
        <w:t>National Park Service officials? Please clarify.</w:t>
      </w:r>
    </w:p>
  </w:comment>
  <w:comment w:id="183" w:author="Brennan, Angela K" w:date="2025-08-12T09:15:00Z" w:initials="AKB">
    <w:p w14:paraId="111B4CF7" w14:textId="5E502696" w:rsidR="00295E49" w:rsidRDefault="00295E49" w:rsidP="00295E49">
      <w:pPr>
        <w:pStyle w:val="CommentText"/>
      </w:pPr>
      <w:r>
        <w:rPr>
          <w:rStyle w:val="CommentReference"/>
        </w:rPr>
        <w:annotationRef/>
      </w:r>
      <w:r>
        <w:t>Please avoid making value statements (e.g., profoundly, essential, critical, crucial, useful)</w:t>
      </w:r>
    </w:p>
  </w:comment>
  <w:comment w:id="182" w:author="Brennan, Angela K" w:date="2025-08-12T09:14:00Z" w:initials="AKB">
    <w:p w14:paraId="30343E2D" w14:textId="77777777" w:rsidR="001D7847" w:rsidRDefault="00704C63" w:rsidP="001D7847">
      <w:pPr>
        <w:pStyle w:val="CommentText"/>
      </w:pPr>
      <w:r>
        <w:rPr>
          <w:rStyle w:val="CommentReference"/>
        </w:rPr>
        <w:annotationRef/>
      </w:r>
      <w:r w:rsidR="001D7847">
        <w:t>[REQUIRED] Citation(s) are required to support these statements. Are these anecdotal accounts documented anywhere?</w:t>
      </w:r>
    </w:p>
  </w:comment>
  <w:comment w:id="185" w:author="Brennan, Angela K" w:date="2025-08-12T10:26:00Z" w:initials="AKB">
    <w:p w14:paraId="1EB6737B" w14:textId="77777777" w:rsidR="00E82D1C" w:rsidRDefault="00E82D1C" w:rsidP="00E82D1C">
      <w:pPr>
        <w:pStyle w:val="CommentText"/>
      </w:pPr>
      <w:r>
        <w:rPr>
          <w:rStyle w:val="CommentReference"/>
        </w:rPr>
        <w:annotationRef/>
      </w:r>
      <w:r>
        <w:t>[REQUIRED] Please remove reference to the specific clan. Mention or recognition of historical or ancestral land associated with Tribes should be avoided in all USGS information products because such mention generally does not reference or contribute to the science results being reported. Due to the multilayered and complex migration history of some Tribes, the risk of misnaming, omitting, and (or) offending groups is high.</w:t>
      </w:r>
    </w:p>
    <w:p w14:paraId="587903E8" w14:textId="77777777" w:rsidR="00E82D1C" w:rsidRDefault="00E82D1C" w:rsidP="00E82D1C">
      <w:pPr>
        <w:pStyle w:val="CommentText"/>
      </w:pPr>
    </w:p>
    <w:p w14:paraId="216E0EBF" w14:textId="77777777" w:rsidR="00E82D1C" w:rsidRDefault="00E82D1C" w:rsidP="00E82D1C">
      <w:pPr>
        <w:pStyle w:val="CommentText"/>
      </w:pPr>
      <w:r>
        <w:t>Additionally, reference(s) to tribes or tribal land should be reserved for situations where the tribe(s) made direct contributions to the work. Refer to https://www.usgs.gov/office-of-science-quality-and-integrity/tribal-related-guidance-usgs-authors, and also the USGS Survey Manual Chapter 1100.5 Section 6.</w:t>
      </w:r>
    </w:p>
  </w:comment>
  <w:comment w:id="195" w:author="Brennan, Angela K" w:date="2025-08-12T09:24:00Z" w:initials="AKB">
    <w:p w14:paraId="281E2FC9" w14:textId="1BAF8E09" w:rsidR="00B40517" w:rsidRDefault="001671A0" w:rsidP="00B40517">
      <w:pPr>
        <w:pStyle w:val="CommentText"/>
      </w:pPr>
      <w:r>
        <w:rPr>
          <w:rStyle w:val="CommentReference"/>
        </w:rPr>
        <w:annotationRef/>
      </w:r>
      <w:r w:rsidR="00B40517">
        <w:t xml:space="preserve">[REQUIRED] The use of unpublished data or "personal (written or oral) communications" is not permitted for in-text citations when referring to data used to support the results and conclusions presented in scholarly publications, regardless of the funding source. Citations referring to unpublished data or information, however, are allowed when the citation refers to content or auxiliary information that is not essential to ensuring others can replicate the results or evaluate the validity of the data used to support the conclusions of the scholarly publication. These in-text citations must identify the name and affiliation of the personal contact, the type of communication (oral or written), and include a date. </w:t>
      </w:r>
    </w:p>
    <w:p w14:paraId="291BFD06" w14:textId="77777777" w:rsidR="00B40517" w:rsidRDefault="00B40517" w:rsidP="00B40517">
      <w:pPr>
        <w:pStyle w:val="CommentText"/>
      </w:pPr>
    </w:p>
    <w:p w14:paraId="31C6A234" w14:textId="77777777" w:rsidR="00B40517" w:rsidRDefault="00B40517" w:rsidP="00B40517">
      <w:pPr>
        <w:pStyle w:val="CommentText"/>
      </w:pPr>
      <w:r>
        <w:rPr>
          <w:b/>
          <w:bCs/>
        </w:rPr>
        <w:t>Please include the affiliation of the personal contact, and the type of communication (oral or written).</w:t>
      </w:r>
    </w:p>
    <w:p w14:paraId="2C496242" w14:textId="77777777" w:rsidR="00B40517" w:rsidRDefault="00B40517" w:rsidP="00B40517">
      <w:pPr>
        <w:pStyle w:val="CommentText"/>
      </w:pPr>
    </w:p>
    <w:p w14:paraId="38450C42" w14:textId="77777777" w:rsidR="00B40517" w:rsidRDefault="00B40517" w:rsidP="00B40517">
      <w:pPr>
        <w:pStyle w:val="CommentText"/>
      </w:pPr>
      <w:r>
        <w:t>https://www.usgs.gov/office-of-science-quality-and-integrity/fsp-background-and-general-guidance#7</w:t>
      </w:r>
    </w:p>
  </w:comment>
  <w:comment w:id="201" w:author="Brennan, Angela K" w:date="2025-08-12T10:33:00Z" w:initials="AKB">
    <w:p w14:paraId="0D7CEA8C" w14:textId="77777777" w:rsidR="00231854" w:rsidRDefault="00231854" w:rsidP="00231854">
      <w:pPr>
        <w:pStyle w:val="CommentText"/>
      </w:pPr>
      <w:r>
        <w:rPr>
          <w:rStyle w:val="CommentReference"/>
        </w:rPr>
        <w:annotationRef/>
      </w:r>
      <w:r>
        <w:t>Is this project currently funded and underway? If not, then [REQUIRED] Avoid the promise or commitment of the USGS to specific future publications or other actions because funding priorities may change such that the "future work" is not done. One work-around is to say "planned". </w:t>
      </w:r>
    </w:p>
  </w:comment>
  <w:comment w:id="208" w:author="Brennan, Angela K" w:date="2025-08-12T10:36:00Z" w:initials="AKB">
    <w:p w14:paraId="286EFFE9" w14:textId="77777777" w:rsidR="00CF087F" w:rsidRDefault="00CF087F" w:rsidP="00CF087F">
      <w:pPr>
        <w:pStyle w:val="CommentText"/>
      </w:pPr>
      <w:r>
        <w:rPr>
          <w:rStyle w:val="CommentReference"/>
        </w:rPr>
        <w:annotationRef/>
      </w:r>
      <w:r>
        <w:t xml:space="preserve">[REQUIRED] This must be removed.  The use of “time immemorial” refers to historical/ancestral and associated with Tribes should be avoided in all USGS information products because such mention generally does not reference or contribute to the science results being reported. </w:t>
      </w:r>
    </w:p>
  </w:comment>
  <w:comment w:id="209" w:author="Latysh, Natalie" w:date="2025-08-18T11:50:00Z" w:initials="NL">
    <w:p w14:paraId="3BC01ED9" w14:textId="77777777" w:rsidR="00382D46" w:rsidRDefault="005706AC" w:rsidP="00382D46">
      <w:pPr>
        <w:pStyle w:val="CommentText"/>
      </w:pPr>
      <w:r>
        <w:rPr>
          <w:rStyle w:val="CommentReference"/>
        </w:rPr>
        <w:annotationRef/>
      </w:r>
      <w:r w:rsidR="00382D46">
        <w:t>Indigenous Knowledge is a valid citation. Option: The Tlingit peoples have noted that Pink Salmon have returned to Indian River in large numbers every summer (name, pers. comm., tribe name, year), but….</w:t>
      </w:r>
    </w:p>
    <w:p w14:paraId="546C3C0E" w14:textId="77777777" w:rsidR="00382D46" w:rsidRDefault="00382D46" w:rsidP="00382D46">
      <w:pPr>
        <w:pStyle w:val="CommentText"/>
      </w:pPr>
    </w:p>
    <w:p w14:paraId="5748BB07" w14:textId="77777777" w:rsidR="00382D46" w:rsidRDefault="00382D46" w:rsidP="00382D46">
      <w:pPr>
        <w:pStyle w:val="CommentText"/>
      </w:pPr>
      <w:r>
        <w:t>Department guidance (</w:t>
      </w:r>
      <w:hyperlink r:id="rId1" w:history="1">
        <w:r w:rsidRPr="00ED651F">
          <w:rPr>
            <w:rStyle w:val="Hyperlink"/>
          </w:rPr>
          <w:t>https://www.bia.gov/sites/default/files/dup/tcinfo/301_dm_7_draft_indigenous_knowledge_handbook_consultation_11.8.24_508.pdf</w:t>
        </w:r>
      </w:hyperlink>
      <w:r>
        <w:t>)</w:t>
      </w:r>
    </w:p>
    <w:p w14:paraId="45F9BAF6" w14:textId="77777777" w:rsidR="00382D46" w:rsidRDefault="00382D46" w:rsidP="00382D46">
      <w:pPr>
        <w:pStyle w:val="CommentText"/>
      </w:pPr>
      <w:r>
        <w:t xml:space="preserve">The Government Publishing Office citation format does not directly address Indigenous Knowledge, but there are alternative approaches that better honor Indigenous voices: American Psychological Association (APA) citation format. Commonly used in the behavioral and social sciences. Example: Last name, First initial. Nation/Community. Treaty Territory if applicable. Where they live if applicable. Topic/subject of communication if applicable. personal communication. Month date, year. The personal communication element is left in for the APA template as a nod to the official APA classification of oral knowledge. Modern Language Association citation format. Commonly used for academic writing and research, especially in the humanities. Example: Last name, First name. Nation/Community. Treaty Territory if applicable. City/Community they live in if applicable. Topic/subject of communication if applicable. Date Month Year. </w:t>
      </w:r>
    </w:p>
  </w:comment>
  <w:comment w:id="210" w:author="Brennan, Angela K" w:date="2025-08-12T10:45:00Z" w:initials="AKB">
    <w:p w14:paraId="4FB9F73F" w14:textId="406CEBA4" w:rsidR="00A77EC0" w:rsidRDefault="00A77EC0" w:rsidP="00A77EC0">
      <w:pPr>
        <w:pStyle w:val="CommentText"/>
      </w:pPr>
      <w:r>
        <w:rPr>
          <w:rStyle w:val="CommentReference"/>
        </w:rPr>
        <w:annotationRef/>
      </w:r>
      <w:r>
        <w:t>Please review my edits here for accuracy and that I did not change your meaning. “We hope” borders on opinion, USGS science products need to remain objective and unbiased.</w:t>
      </w:r>
    </w:p>
  </w:comment>
  <w:comment w:id="215" w:author="Brennan, Angela K" w:date="2025-08-12T10:47:00Z" w:initials="AKB">
    <w:p w14:paraId="6E8FDF13" w14:textId="77777777" w:rsidR="00E03429" w:rsidRDefault="00E03429" w:rsidP="00E03429">
      <w:pPr>
        <w:pStyle w:val="CommentText"/>
      </w:pPr>
      <w:r>
        <w:rPr>
          <w:rStyle w:val="CommentReference"/>
        </w:rPr>
        <w:annotationRef/>
      </w:r>
      <w:r>
        <w:rPr>
          <w:color w:val="000000"/>
        </w:rPr>
        <w:t xml:space="preserve">I did not check all references in detail, nor did I check list of references against in-text citations - please make sure these are accounted for in both places.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FC0FA60" w15:done="0"/>
  <w15:commentEx w15:paraId="3B0ED6BC" w15:done="0"/>
  <w15:commentEx w15:paraId="0C21F6A0" w15:done="0"/>
  <w15:commentEx w15:paraId="7420A465" w15:done="0"/>
  <w15:commentEx w15:paraId="1CCCF67C" w15:done="0"/>
  <w15:commentEx w15:paraId="03AEEA8C" w15:done="0"/>
  <w15:commentEx w15:paraId="07DCAC5C" w15:done="0"/>
  <w15:commentEx w15:paraId="5508F4B0" w15:done="0"/>
  <w15:commentEx w15:paraId="6F2A94C7" w15:done="0"/>
  <w15:commentEx w15:paraId="573DA2E1" w15:done="0"/>
  <w15:commentEx w15:paraId="6FF1B6FD" w15:done="0"/>
  <w15:commentEx w15:paraId="48E65310" w15:done="0"/>
  <w15:commentEx w15:paraId="6CF272F4" w15:done="0"/>
  <w15:commentEx w15:paraId="3109DD9D" w15:done="0"/>
  <w15:commentEx w15:paraId="53C09E26" w15:done="0"/>
  <w15:commentEx w15:paraId="16140E68" w15:done="0"/>
  <w15:commentEx w15:paraId="69F2407B" w15:done="0"/>
  <w15:commentEx w15:paraId="7ECFE512" w15:done="0"/>
  <w15:commentEx w15:paraId="19C3990D" w15:done="0"/>
  <w15:commentEx w15:paraId="2166DCD1" w15:done="0"/>
  <w15:commentEx w15:paraId="405BC74E" w15:done="0"/>
  <w15:commentEx w15:paraId="57F91BDD" w15:done="0"/>
  <w15:commentEx w15:paraId="6571C1F1" w15:done="0"/>
  <w15:commentEx w15:paraId="44613908" w15:done="0"/>
  <w15:commentEx w15:paraId="2597ECE4" w15:done="0"/>
  <w15:commentEx w15:paraId="12121548" w15:done="0"/>
  <w15:commentEx w15:paraId="2AF5F587" w15:done="0"/>
  <w15:commentEx w15:paraId="4B62EFDA" w15:done="0"/>
  <w15:commentEx w15:paraId="4B49CAB4" w15:done="0"/>
  <w15:commentEx w15:paraId="2B73152A" w15:done="0"/>
  <w15:commentEx w15:paraId="08F820FA" w15:done="0"/>
  <w15:commentEx w15:paraId="1BB7678B" w15:done="0"/>
  <w15:commentEx w15:paraId="2EFA65E0" w15:done="0"/>
  <w15:commentEx w15:paraId="5DFFC340" w15:done="0"/>
  <w15:commentEx w15:paraId="4342C499" w15:done="0"/>
  <w15:commentEx w15:paraId="48B62899" w15:done="0"/>
  <w15:commentEx w15:paraId="6267BEED" w15:done="0"/>
  <w15:commentEx w15:paraId="22B80531" w15:done="0"/>
  <w15:commentEx w15:paraId="40D3F436" w15:done="0"/>
  <w15:commentEx w15:paraId="6FAF347F" w15:done="0"/>
  <w15:commentEx w15:paraId="5651A86F" w15:done="0"/>
  <w15:commentEx w15:paraId="38CCB2AA" w15:done="0"/>
  <w15:commentEx w15:paraId="4B9761BB" w15:done="0"/>
  <w15:commentEx w15:paraId="45722084" w15:done="0"/>
  <w15:commentEx w15:paraId="111B4CF7" w15:done="0"/>
  <w15:commentEx w15:paraId="30343E2D" w15:done="0"/>
  <w15:commentEx w15:paraId="216E0EBF" w15:done="0"/>
  <w15:commentEx w15:paraId="38450C42" w15:done="0"/>
  <w15:commentEx w15:paraId="0D7CEA8C" w15:done="0"/>
  <w15:commentEx w15:paraId="286EFFE9" w15:done="0"/>
  <w15:commentEx w15:paraId="45F9BAF6" w15:paraIdParent="286EFFE9" w15:done="0"/>
  <w15:commentEx w15:paraId="4FB9F73F" w15:done="0"/>
  <w15:commentEx w15:paraId="6E8FDF1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CC2F11D" w16cex:dateUtc="2025-08-12T15:06:00Z"/>
  <w16cex:commentExtensible w16cex:durableId="796FD568" w16cex:dateUtc="2025-08-12T14:52:00Z"/>
  <w16cex:commentExtensible w16cex:durableId="3A0CDF59" w16cex:dateUtc="2025-08-12T14:57:00Z"/>
  <w16cex:commentExtensible w16cex:durableId="1F38A442" w16cex:dateUtc="2025-08-12T14:56:00Z"/>
  <w16cex:commentExtensible w16cex:durableId="45860B85" w16cex:dateUtc="2025-08-12T14:58:00Z"/>
  <w16cex:commentExtensible w16cex:durableId="1E37AB33" w16cex:dateUtc="2025-08-11T13:49:00Z"/>
  <w16cex:commentExtensible w16cex:durableId="2B003BB9" w16cex:dateUtc="2025-08-18T17:54:00Z"/>
  <w16cex:commentExtensible w16cex:durableId="4B70B1D5" w16cex:dateUtc="2025-08-11T17:27:00Z"/>
  <w16cex:commentExtensible w16cex:durableId="3BC48C67" w16cex:dateUtc="2025-08-11T17:32:00Z"/>
  <w16cex:commentExtensible w16cex:durableId="6CDC35B6" w16cex:dateUtc="2025-08-11T17:40:00Z"/>
  <w16cex:commentExtensible w16cex:durableId="064B0F8F" w16cex:dateUtc="2025-08-11T17:50:00Z"/>
  <w16cex:commentExtensible w16cex:durableId="42EADB52" w16cex:dateUtc="2025-08-11T17:54:00Z"/>
  <w16cex:commentExtensible w16cex:durableId="36C96B97" w16cex:dateUtc="2025-08-11T17:58:00Z"/>
  <w16cex:commentExtensible w16cex:durableId="1DB7F865" w16cex:dateUtc="2025-08-11T18:02:00Z"/>
  <w16cex:commentExtensible w16cex:durableId="5D9EE5B0" w16cex:dateUtc="2025-08-11T18:05:00Z"/>
  <w16cex:commentExtensible w16cex:durableId="1D59EC31" w16cex:dateUtc="2025-08-11T18:04:00Z"/>
  <w16cex:commentExtensible w16cex:durableId="52CD1604" w16cex:dateUtc="2025-08-12T15:20:00Z"/>
  <w16cex:commentExtensible w16cex:durableId="1B175489" w16cex:dateUtc="2025-08-12T14:05:00Z"/>
  <w16cex:commentExtensible w16cex:durableId="59BBD6C9" w16cex:dateUtc="2025-08-12T14:28:00Z"/>
  <w16cex:commentExtensible w16cex:durableId="0C228BAF" w16cex:dateUtc="2025-08-12T13:59:00Z"/>
  <w16cex:commentExtensible w16cex:durableId="1A6A5902" w16cex:dateUtc="2025-08-12T14:01:00Z"/>
  <w16cex:commentExtensible w16cex:durableId="5B0723BC" w16cex:dateUtc="2025-08-12T14:11:00Z"/>
  <w16cex:commentExtensible w16cex:durableId="37DFE60E" w16cex:dateUtc="2025-08-12T12:42:00Z"/>
  <w16cex:commentExtensible w16cex:durableId="0FF3C39B" w16cex:dateUtc="2025-08-11T18:47:00Z"/>
  <w16cex:commentExtensible w16cex:durableId="08B700A2" w16cex:dateUtc="2025-08-11T18:44:00Z"/>
  <w16cex:commentExtensible w16cex:durableId="0CF75DB3" w16cex:dateUtc="2025-08-12T14:22:00Z"/>
  <w16cex:commentExtensible w16cex:durableId="7F2ED355" w16cex:dateUtc="2025-08-12T15:07:00Z"/>
  <w16cex:commentExtensible w16cex:durableId="2B27BC0A" w16cex:dateUtc="2025-08-11T18:56:00Z"/>
  <w16cex:commentExtensible w16cex:durableId="08F7ECD6" w16cex:dateUtc="2025-08-11T18:55:00Z"/>
  <w16cex:commentExtensible w16cex:durableId="4402482C" w16cex:dateUtc="2025-08-11T18:54:00Z"/>
  <w16cex:commentExtensible w16cex:durableId="67E0EA61" w16cex:dateUtc="2025-08-11T19:01:00Z"/>
  <w16cex:commentExtensible w16cex:durableId="541C951C" w16cex:dateUtc="2025-08-11T19:00:00Z"/>
  <w16cex:commentExtensible w16cex:durableId="58855AF7" w16cex:dateUtc="2025-08-11T18:55:00Z"/>
  <w16cex:commentExtensible w16cex:durableId="7F3ED975" w16cex:dateUtc="2025-08-11T19:04:00Z"/>
  <w16cex:commentExtensible w16cex:durableId="024B591B" w16cex:dateUtc="2025-08-12T14:23:00Z"/>
  <w16cex:commentExtensible w16cex:durableId="6942F894" w16cex:dateUtc="2025-08-12T12:35:00Z"/>
  <w16cex:commentExtensible w16cex:durableId="761EFA98" w16cex:dateUtc="2025-08-11T19:11:00Z"/>
  <w16cex:commentExtensible w16cex:durableId="2EFD36C7" w16cex:dateUtc="2025-08-12T12:37:00Z"/>
  <w16cex:commentExtensible w16cex:durableId="20103238" w16cex:dateUtc="2025-08-12T12:39:00Z"/>
  <w16cex:commentExtensible w16cex:durableId="27CA79FD" w16cex:dateUtc="2025-08-12T12:48:00Z"/>
  <w16cex:commentExtensible w16cex:durableId="652F5167" w16cex:dateUtc="2025-08-12T13:03:00Z"/>
  <w16cex:commentExtensible w16cex:durableId="701975DD" w16cex:dateUtc="2025-08-12T13:04:00Z"/>
  <w16cex:commentExtensible w16cex:durableId="68B18A7E" w16cex:dateUtc="2025-08-12T13:06:00Z"/>
  <w16cex:commentExtensible w16cex:durableId="7D6B3B0D" w16cex:dateUtc="2025-08-12T13:12:00Z"/>
  <w16cex:commentExtensible w16cex:durableId="43A744D3" w16cex:dateUtc="2025-08-12T13:15:00Z"/>
  <w16cex:commentExtensible w16cex:durableId="5FB40518" w16cex:dateUtc="2025-08-12T13:14:00Z"/>
  <w16cex:commentExtensible w16cex:durableId="57F02539" w16cex:dateUtc="2025-08-12T14:26:00Z"/>
  <w16cex:commentExtensible w16cex:durableId="09E21614" w16cex:dateUtc="2025-08-12T13:24:00Z"/>
  <w16cex:commentExtensible w16cex:durableId="74D453BF" w16cex:dateUtc="2025-08-12T14:33:00Z"/>
  <w16cex:commentExtensible w16cex:durableId="5AA6E432" w16cex:dateUtc="2025-08-12T14:36:00Z"/>
  <w16cex:commentExtensible w16cex:durableId="6A1FF816" w16cex:dateUtc="2025-08-18T17:50:00Z"/>
  <w16cex:commentExtensible w16cex:durableId="08B73FAB" w16cex:dateUtc="2025-08-12T14:45:00Z"/>
  <w16cex:commentExtensible w16cex:durableId="42C63EE4" w16cex:dateUtc="2025-08-12T14: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FC0FA60" w16cid:durableId="6CC2F11D"/>
  <w16cid:commentId w16cid:paraId="3B0ED6BC" w16cid:durableId="796FD568"/>
  <w16cid:commentId w16cid:paraId="0C21F6A0" w16cid:durableId="3A0CDF59"/>
  <w16cid:commentId w16cid:paraId="7420A465" w16cid:durableId="1F38A442"/>
  <w16cid:commentId w16cid:paraId="1CCCF67C" w16cid:durableId="45860B85"/>
  <w16cid:commentId w16cid:paraId="03AEEA8C" w16cid:durableId="1E37AB33"/>
  <w16cid:commentId w16cid:paraId="07DCAC5C" w16cid:durableId="2B003BB9"/>
  <w16cid:commentId w16cid:paraId="5508F4B0" w16cid:durableId="4B70B1D5"/>
  <w16cid:commentId w16cid:paraId="6F2A94C7" w16cid:durableId="3BC48C67"/>
  <w16cid:commentId w16cid:paraId="573DA2E1" w16cid:durableId="6CDC35B6"/>
  <w16cid:commentId w16cid:paraId="6FF1B6FD" w16cid:durableId="064B0F8F"/>
  <w16cid:commentId w16cid:paraId="48E65310" w16cid:durableId="42EADB52"/>
  <w16cid:commentId w16cid:paraId="6CF272F4" w16cid:durableId="36C96B97"/>
  <w16cid:commentId w16cid:paraId="3109DD9D" w16cid:durableId="1DB7F865"/>
  <w16cid:commentId w16cid:paraId="53C09E26" w16cid:durableId="5D9EE5B0"/>
  <w16cid:commentId w16cid:paraId="16140E68" w16cid:durableId="1D59EC31"/>
  <w16cid:commentId w16cid:paraId="69F2407B" w16cid:durableId="52CD1604"/>
  <w16cid:commentId w16cid:paraId="7ECFE512" w16cid:durableId="1B175489"/>
  <w16cid:commentId w16cid:paraId="19C3990D" w16cid:durableId="59BBD6C9"/>
  <w16cid:commentId w16cid:paraId="2166DCD1" w16cid:durableId="0C228BAF"/>
  <w16cid:commentId w16cid:paraId="405BC74E" w16cid:durableId="1A6A5902"/>
  <w16cid:commentId w16cid:paraId="57F91BDD" w16cid:durableId="5B0723BC"/>
  <w16cid:commentId w16cid:paraId="6571C1F1" w16cid:durableId="37DFE60E"/>
  <w16cid:commentId w16cid:paraId="44613908" w16cid:durableId="0FF3C39B"/>
  <w16cid:commentId w16cid:paraId="2597ECE4" w16cid:durableId="08B700A2"/>
  <w16cid:commentId w16cid:paraId="12121548" w16cid:durableId="0CF75DB3"/>
  <w16cid:commentId w16cid:paraId="2AF5F587" w16cid:durableId="7F2ED355"/>
  <w16cid:commentId w16cid:paraId="4B62EFDA" w16cid:durableId="2B27BC0A"/>
  <w16cid:commentId w16cid:paraId="4B49CAB4" w16cid:durableId="08F7ECD6"/>
  <w16cid:commentId w16cid:paraId="2B73152A" w16cid:durableId="4402482C"/>
  <w16cid:commentId w16cid:paraId="08F820FA" w16cid:durableId="67E0EA61"/>
  <w16cid:commentId w16cid:paraId="1BB7678B" w16cid:durableId="541C951C"/>
  <w16cid:commentId w16cid:paraId="2EFA65E0" w16cid:durableId="58855AF7"/>
  <w16cid:commentId w16cid:paraId="5DFFC340" w16cid:durableId="7F3ED975"/>
  <w16cid:commentId w16cid:paraId="4342C499" w16cid:durableId="024B591B"/>
  <w16cid:commentId w16cid:paraId="48B62899" w16cid:durableId="6942F894"/>
  <w16cid:commentId w16cid:paraId="6267BEED" w16cid:durableId="761EFA98"/>
  <w16cid:commentId w16cid:paraId="22B80531" w16cid:durableId="2EFD36C7"/>
  <w16cid:commentId w16cid:paraId="40D3F436" w16cid:durableId="20103238"/>
  <w16cid:commentId w16cid:paraId="6FAF347F" w16cid:durableId="27CA79FD"/>
  <w16cid:commentId w16cid:paraId="5651A86F" w16cid:durableId="652F5167"/>
  <w16cid:commentId w16cid:paraId="38CCB2AA" w16cid:durableId="701975DD"/>
  <w16cid:commentId w16cid:paraId="4B9761BB" w16cid:durableId="68B18A7E"/>
  <w16cid:commentId w16cid:paraId="45722084" w16cid:durableId="7D6B3B0D"/>
  <w16cid:commentId w16cid:paraId="111B4CF7" w16cid:durableId="43A744D3"/>
  <w16cid:commentId w16cid:paraId="30343E2D" w16cid:durableId="5FB40518"/>
  <w16cid:commentId w16cid:paraId="216E0EBF" w16cid:durableId="57F02539"/>
  <w16cid:commentId w16cid:paraId="38450C42" w16cid:durableId="09E21614"/>
  <w16cid:commentId w16cid:paraId="0D7CEA8C" w16cid:durableId="74D453BF"/>
  <w16cid:commentId w16cid:paraId="286EFFE9" w16cid:durableId="5AA6E432"/>
  <w16cid:commentId w16cid:paraId="45F9BAF6" w16cid:durableId="6A1FF816"/>
  <w16cid:commentId w16cid:paraId="4FB9F73F" w16cid:durableId="08B73FAB"/>
  <w16cid:commentId w16cid:paraId="6E8FDF13" w16cid:durableId="42C63EE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rennan, Angela K">
    <w15:presenceInfo w15:providerId="None" w15:userId="Brennan, Angela K"/>
  </w15:person>
  <w15:person w15:author="Latysh, Natalie">
    <w15:presenceInfo w15:providerId="AD" w15:userId="S::nlatysh@usgs.gov::2cd0ff11-e04a-47d8-afa2-c4b8c47b20c6"/>
  </w15:person>
  <w15:person w15:author="Chris Sergeant">
    <w15:presenceInfo w15:providerId="Windows Live" w15:userId="0a4468c5c7d744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4"/>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0ED"/>
    <w:rsid w:val="000067A7"/>
    <w:rsid w:val="00010203"/>
    <w:rsid w:val="000130E1"/>
    <w:rsid w:val="00015A07"/>
    <w:rsid w:val="00024577"/>
    <w:rsid w:val="0002571D"/>
    <w:rsid w:val="0003016E"/>
    <w:rsid w:val="00033179"/>
    <w:rsid w:val="000459C0"/>
    <w:rsid w:val="0005437F"/>
    <w:rsid w:val="00062FAA"/>
    <w:rsid w:val="00072386"/>
    <w:rsid w:val="000729FD"/>
    <w:rsid w:val="00074C1D"/>
    <w:rsid w:val="00077505"/>
    <w:rsid w:val="00080C16"/>
    <w:rsid w:val="00085690"/>
    <w:rsid w:val="00087A68"/>
    <w:rsid w:val="00095D26"/>
    <w:rsid w:val="000A3218"/>
    <w:rsid w:val="000A3EA6"/>
    <w:rsid w:val="000A569C"/>
    <w:rsid w:val="000B40E2"/>
    <w:rsid w:val="000B63F2"/>
    <w:rsid w:val="000B722F"/>
    <w:rsid w:val="000C5246"/>
    <w:rsid w:val="000C5912"/>
    <w:rsid w:val="000C63A5"/>
    <w:rsid w:val="000C6944"/>
    <w:rsid w:val="000E180B"/>
    <w:rsid w:val="000E207B"/>
    <w:rsid w:val="000E3C2B"/>
    <w:rsid w:val="000E6D27"/>
    <w:rsid w:val="000F6FAC"/>
    <w:rsid w:val="00112024"/>
    <w:rsid w:val="00120383"/>
    <w:rsid w:val="00132AE2"/>
    <w:rsid w:val="00136F9B"/>
    <w:rsid w:val="00137A05"/>
    <w:rsid w:val="00141117"/>
    <w:rsid w:val="0014654C"/>
    <w:rsid w:val="0015102A"/>
    <w:rsid w:val="00151047"/>
    <w:rsid w:val="00155AB4"/>
    <w:rsid w:val="00160E9E"/>
    <w:rsid w:val="00164774"/>
    <w:rsid w:val="001671A0"/>
    <w:rsid w:val="00177F5D"/>
    <w:rsid w:val="00184D67"/>
    <w:rsid w:val="00184FFE"/>
    <w:rsid w:val="00185DEC"/>
    <w:rsid w:val="00193F4C"/>
    <w:rsid w:val="00194C44"/>
    <w:rsid w:val="001A4048"/>
    <w:rsid w:val="001A48B7"/>
    <w:rsid w:val="001B1A9F"/>
    <w:rsid w:val="001B1E6B"/>
    <w:rsid w:val="001C1952"/>
    <w:rsid w:val="001C5228"/>
    <w:rsid w:val="001C5785"/>
    <w:rsid w:val="001C65E7"/>
    <w:rsid w:val="001D30ED"/>
    <w:rsid w:val="001D4428"/>
    <w:rsid w:val="001D7847"/>
    <w:rsid w:val="001E3F3D"/>
    <w:rsid w:val="001E6E69"/>
    <w:rsid w:val="001F5885"/>
    <w:rsid w:val="00200A2A"/>
    <w:rsid w:val="00200CF4"/>
    <w:rsid w:val="00206C34"/>
    <w:rsid w:val="0021221A"/>
    <w:rsid w:val="00225863"/>
    <w:rsid w:val="0023159F"/>
    <w:rsid w:val="00231854"/>
    <w:rsid w:val="002357F9"/>
    <w:rsid w:val="00235D0E"/>
    <w:rsid w:val="00244BE8"/>
    <w:rsid w:val="00251453"/>
    <w:rsid w:val="00254549"/>
    <w:rsid w:val="00257952"/>
    <w:rsid w:val="002601D1"/>
    <w:rsid w:val="002611F9"/>
    <w:rsid w:val="0026733C"/>
    <w:rsid w:val="00267749"/>
    <w:rsid w:val="00280B34"/>
    <w:rsid w:val="0028194B"/>
    <w:rsid w:val="00291FE0"/>
    <w:rsid w:val="00295E49"/>
    <w:rsid w:val="002B6106"/>
    <w:rsid w:val="002C5F74"/>
    <w:rsid w:val="002D5A25"/>
    <w:rsid w:val="002E26DF"/>
    <w:rsid w:val="002E663E"/>
    <w:rsid w:val="002F3A3E"/>
    <w:rsid w:val="0030027B"/>
    <w:rsid w:val="00303339"/>
    <w:rsid w:val="00303E21"/>
    <w:rsid w:val="00310C44"/>
    <w:rsid w:val="00312D3B"/>
    <w:rsid w:val="00321E7D"/>
    <w:rsid w:val="00323472"/>
    <w:rsid w:val="003252BF"/>
    <w:rsid w:val="003264E9"/>
    <w:rsid w:val="00333511"/>
    <w:rsid w:val="00335000"/>
    <w:rsid w:val="0034083D"/>
    <w:rsid w:val="0034288E"/>
    <w:rsid w:val="00344E34"/>
    <w:rsid w:val="0034520A"/>
    <w:rsid w:val="00345215"/>
    <w:rsid w:val="003573E5"/>
    <w:rsid w:val="00363DA1"/>
    <w:rsid w:val="00367113"/>
    <w:rsid w:val="003748D3"/>
    <w:rsid w:val="00376DC6"/>
    <w:rsid w:val="00382D46"/>
    <w:rsid w:val="00387CA0"/>
    <w:rsid w:val="003908BF"/>
    <w:rsid w:val="00390FE7"/>
    <w:rsid w:val="00392B51"/>
    <w:rsid w:val="00395A96"/>
    <w:rsid w:val="00395C60"/>
    <w:rsid w:val="003A1EB9"/>
    <w:rsid w:val="003A44FC"/>
    <w:rsid w:val="003A6F73"/>
    <w:rsid w:val="003B0277"/>
    <w:rsid w:val="003B0E2F"/>
    <w:rsid w:val="003C2A91"/>
    <w:rsid w:val="003C6239"/>
    <w:rsid w:val="003C64A6"/>
    <w:rsid w:val="003D318A"/>
    <w:rsid w:val="003D3377"/>
    <w:rsid w:val="003D3FEA"/>
    <w:rsid w:val="003D4FE4"/>
    <w:rsid w:val="003E09EB"/>
    <w:rsid w:val="003E24CE"/>
    <w:rsid w:val="003F1D0A"/>
    <w:rsid w:val="00401A47"/>
    <w:rsid w:val="00401C07"/>
    <w:rsid w:val="004032A5"/>
    <w:rsid w:val="004130C4"/>
    <w:rsid w:val="00414B6E"/>
    <w:rsid w:val="004155CC"/>
    <w:rsid w:val="00426CE3"/>
    <w:rsid w:val="0043484F"/>
    <w:rsid w:val="00434B90"/>
    <w:rsid w:val="004350D4"/>
    <w:rsid w:val="004353FF"/>
    <w:rsid w:val="00435D62"/>
    <w:rsid w:val="004400EA"/>
    <w:rsid w:val="0044254D"/>
    <w:rsid w:val="00451F7A"/>
    <w:rsid w:val="004521BD"/>
    <w:rsid w:val="0045227A"/>
    <w:rsid w:val="004652DC"/>
    <w:rsid w:val="00470B47"/>
    <w:rsid w:val="00480360"/>
    <w:rsid w:val="0048393D"/>
    <w:rsid w:val="004B3C10"/>
    <w:rsid w:val="004B7294"/>
    <w:rsid w:val="004C3D41"/>
    <w:rsid w:val="004D02A1"/>
    <w:rsid w:val="004D1AFB"/>
    <w:rsid w:val="004D3DB0"/>
    <w:rsid w:val="004E6FD2"/>
    <w:rsid w:val="004F5A16"/>
    <w:rsid w:val="004F61D9"/>
    <w:rsid w:val="00510CB2"/>
    <w:rsid w:val="00511BE8"/>
    <w:rsid w:val="00512447"/>
    <w:rsid w:val="005243E7"/>
    <w:rsid w:val="005309B9"/>
    <w:rsid w:val="00553926"/>
    <w:rsid w:val="00564A7B"/>
    <w:rsid w:val="005677EA"/>
    <w:rsid w:val="005706AC"/>
    <w:rsid w:val="005715A8"/>
    <w:rsid w:val="005740FA"/>
    <w:rsid w:val="00580755"/>
    <w:rsid w:val="005810E6"/>
    <w:rsid w:val="00584D77"/>
    <w:rsid w:val="00591B5B"/>
    <w:rsid w:val="005961EA"/>
    <w:rsid w:val="00596B6B"/>
    <w:rsid w:val="005A27DB"/>
    <w:rsid w:val="005B2D22"/>
    <w:rsid w:val="005B6630"/>
    <w:rsid w:val="005C35CA"/>
    <w:rsid w:val="005C3D75"/>
    <w:rsid w:val="005C51DA"/>
    <w:rsid w:val="005C62C4"/>
    <w:rsid w:val="005C67FF"/>
    <w:rsid w:val="005D5A43"/>
    <w:rsid w:val="005D6201"/>
    <w:rsid w:val="005D6BF4"/>
    <w:rsid w:val="005E2632"/>
    <w:rsid w:val="005E4844"/>
    <w:rsid w:val="005F4F26"/>
    <w:rsid w:val="00607A02"/>
    <w:rsid w:val="006179E4"/>
    <w:rsid w:val="00621219"/>
    <w:rsid w:val="00621AA8"/>
    <w:rsid w:val="00622FA1"/>
    <w:rsid w:val="006231C7"/>
    <w:rsid w:val="0062635B"/>
    <w:rsid w:val="00635D5E"/>
    <w:rsid w:val="00640928"/>
    <w:rsid w:val="00656692"/>
    <w:rsid w:val="00660AF1"/>
    <w:rsid w:val="00661169"/>
    <w:rsid w:val="00670EB8"/>
    <w:rsid w:val="00680390"/>
    <w:rsid w:val="00680F9F"/>
    <w:rsid w:val="00683623"/>
    <w:rsid w:val="00686A4A"/>
    <w:rsid w:val="00687549"/>
    <w:rsid w:val="00693F22"/>
    <w:rsid w:val="00696749"/>
    <w:rsid w:val="006A3C39"/>
    <w:rsid w:val="006A4B2F"/>
    <w:rsid w:val="006A66F4"/>
    <w:rsid w:val="006B0174"/>
    <w:rsid w:val="006B08A1"/>
    <w:rsid w:val="006B60D6"/>
    <w:rsid w:val="006B67AF"/>
    <w:rsid w:val="006C6297"/>
    <w:rsid w:val="006C6D8B"/>
    <w:rsid w:val="006D0406"/>
    <w:rsid w:val="006D311A"/>
    <w:rsid w:val="006D4B3D"/>
    <w:rsid w:val="006E516A"/>
    <w:rsid w:val="006F0880"/>
    <w:rsid w:val="00704C63"/>
    <w:rsid w:val="007078BF"/>
    <w:rsid w:val="007208EE"/>
    <w:rsid w:val="00732E24"/>
    <w:rsid w:val="00735C3A"/>
    <w:rsid w:val="00737D56"/>
    <w:rsid w:val="00743C6D"/>
    <w:rsid w:val="00753D10"/>
    <w:rsid w:val="00757D1C"/>
    <w:rsid w:val="00764F86"/>
    <w:rsid w:val="007655D5"/>
    <w:rsid w:val="007657C3"/>
    <w:rsid w:val="00767207"/>
    <w:rsid w:val="0077539D"/>
    <w:rsid w:val="00776C8C"/>
    <w:rsid w:val="0078456B"/>
    <w:rsid w:val="00787B82"/>
    <w:rsid w:val="007A0B9E"/>
    <w:rsid w:val="007A1247"/>
    <w:rsid w:val="007A32DF"/>
    <w:rsid w:val="007A6E31"/>
    <w:rsid w:val="007C2D58"/>
    <w:rsid w:val="007C796C"/>
    <w:rsid w:val="007D38F5"/>
    <w:rsid w:val="007E21D2"/>
    <w:rsid w:val="007F17C7"/>
    <w:rsid w:val="007F1933"/>
    <w:rsid w:val="007F210C"/>
    <w:rsid w:val="007F381E"/>
    <w:rsid w:val="007F5EB6"/>
    <w:rsid w:val="007F7EBD"/>
    <w:rsid w:val="00801C04"/>
    <w:rsid w:val="008068AE"/>
    <w:rsid w:val="008129A7"/>
    <w:rsid w:val="00813940"/>
    <w:rsid w:val="00814589"/>
    <w:rsid w:val="0082349A"/>
    <w:rsid w:val="00847B01"/>
    <w:rsid w:val="00852B19"/>
    <w:rsid w:val="00853A4C"/>
    <w:rsid w:val="0085771F"/>
    <w:rsid w:val="0086068A"/>
    <w:rsid w:val="0086225C"/>
    <w:rsid w:val="008642A7"/>
    <w:rsid w:val="00871C8E"/>
    <w:rsid w:val="00877E0A"/>
    <w:rsid w:val="008820F0"/>
    <w:rsid w:val="008870EA"/>
    <w:rsid w:val="008911F9"/>
    <w:rsid w:val="00892044"/>
    <w:rsid w:val="008A1EA9"/>
    <w:rsid w:val="008A32FE"/>
    <w:rsid w:val="008A6D30"/>
    <w:rsid w:val="008B2A1C"/>
    <w:rsid w:val="008B6592"/>
    <w:rsid w:val="008C4650"/>
    <w:rsid w:val="008D5783"/>
    <w:rsid w:val="008D5993"/>
    <w:rsid w:val="008E5548"/>
    <w:rsid w:val="008F0535"/>
    <w:rsid w:val="008F6945"/>
    <w:rsid w:val="008F78BF"/>
    <w:rsid w:val="00900097"/>
    <w:rsid w:val="009012B2"/>
    <w:rsid w:val="0090202D"/>
    <w:rsid w:val="00903E11"/>
    <w:rsid w:val="00905CAA"/>
    <w:rsid w:val="00907AD0"/>
    <w:rsid w:val="00907B16"/>
    <w:rsid w:val="00912CCB"/>
    <w:rsid w:val="00915A01"/>
    <w:rsid w:val="00916DF7"/>
    <w:rsid w:val="0091782F"/>
    <w:rsid w:val="009333F7"/>
    <w:rsid w:val="009366DA"/>
    <w:rsid w:val="0094005D"/>
    <w:rsid w:val="009400A2"/>
    <w:rsid w:val="0094075D"/>
    <w:rsid w:val="00942C32"/>
    <w:rsid w:val="00943372"/>
    <w:rsid w:val="009508A7"/>
    <w:rsid w:val="0095128E"/>
    <w:rsid w:val="0095337E"/>
    <w:rsid w:val="00956B40"/>
    <w:rsid w:val="009611E4"/>
    <w:rsid w:val="0096322F"/>
    <w:rsid w:val="00966D11"/>
    <w:rsid w:val="00971D8A"/>
    <w:rsid w:val="00974240"/>
    <w:rsid w:val="00991C6B"/>
    <w:rsid w:val="009B19FD"/>
    <w:rsid w:val="009B2798"/>
    <w:rsid w:val="009B5D60"/>
    <w:rsid w:val="009C463A"/>
    <w:rsid w:val="009D00DD"/>
    <w:rsid w:val="009D71DB"/>
    <w:rsid w:val="009E6002"/>
    <w:rsid w:val="009F0FD8"/>
    <w:rsid w:val="00A212A9"/>
    <w:rsid w:val="00A3538F"/>
    <w:rsid w:val="00A35FDD"/>
    <w:rsid w:val="00A37CFD"/>
    <w:rsid w:val="00A42FBF"/>
    <w:rsid w:val="00A43FB8"/>
    <w:rsid w:val="00A478AB"/>
    <w:rsid w:val="00A71968"/>
    <w:rsid w:val="00A71AC7"/>
    <w:rsid w:val="00A7415B"/>
    <w:rsid w:val="00A75CB4"/>
    <w:rsid w:val="00A77EC0"/>
    <w:rsid w:val="00A81EAF"/>
    <w:rsid w:val="00A93FC4"/>
    <w:rsid w:val="00A9712C"/>
    <w:rsid w:val="00AA2C49"/>
    <w:rsid w:val="00AA4E8E"/>
    <w:rsid w:val="00AB0F7A"/>
    <w:rsid w:val="00AB1D9F"/>
    <w:rsid w:val="00AB3E00"/>
    <w:rsid w:val="00AB6BD6"/>
    <w:rsid w:val="00AC31CC"/>
    <w:rsid w:val="00AC7325"/>
    <w:rsid w:val="00AD008F"/>
    <w:rsid w:val="00AE54AC"/>
    <w:rsid w:val="00AE798F"/>
    <w:rsid w:val="00B01908"/>
    <w:rsid w:val="00B044B9"/>
    <w:rsid w:val="00B06EB0"/>
    <w:rsid w:val="00B123B4"/>
    <w:rsid w:val="00B13945"/>
    <w:rsid w:val="00B1481D"/>
    <w:rsid w:val="00B17E28"/>
    <w:rsid w:val="00B20008"/>
    <w:rsid w:val="00B21645"/>
    <w:rsid w:val="00B219CD"/>
    <w:rsid w:val="00B25C29"/>
    <w:rsid w:val="00B2679B"/>
    <w:rsid w:val="00B40390"/>
    <w:rsid w:val="00B40517"/>
    <w:rsid w:val="00B425AB"/>
    <w:rsid w:val="00B44449"/>
    <w:rsid w:val="00B44DDC"/>
    <w:rsid w:val="00B4599B"/>
    <w:rsid w:val="00B500F1"/>
    <w:rsid w:val="00B53663"/>
    <w:rsid w:val="00B61EF9"/>
    <w:rsid w:val="00B64B7B"/>
    <w:rsid w:val="00B65392"/>
    <w:rsid w:val="00B81D24"/>
    <w:rsid w:val="00B85369"/>
    <w:rsid w:val="00B863F7"/>
    <w:rsid w:val="00B877D3"/>
    <w:rsid w:val="00B94344"/>
    <w:rsid w:val="00B9617E"/>
    <w:rsid w:val="00B974D6"/>
    <w:rsid w:val="00BA3E73"/>
    <w:rsid w:val="00BA502D"/>
    <w:rsid w:val="00BB7611"/>
    <w:rsid w:val="00BC0840"/>
    <w:rsid w:val="00BC4FC2"/>
    <w:rsid w:val="00BC636E"/>
    <w:rsid w:val="00BC69AC"/>
    <w:rsid w:val="00BD0D8E"/>
    <w:rsid w:val="00BD28DF"/>
    <w:rsid w:val="00BE16DC"/>
    <w:rsid w:val="00BE5897"/>
    <w:rsid w:val="00BE692D"/>
    <w:rsid w:val="00BF1613"/>
    <w:rsid w:val="00BF1BBE"/>
    <w:rsid w:val="00BF3660"/>
    <w:rsid w:val="00C03CB3"/>
    <w:rsid w:val="00C04915"/>
    <w:rsid w:val="00C07877"/>
    <w:rsid w:val="00C2213C"/>
    <w:rsid w:val="00C223FB"/>
    <w:rsid w:val="00C248DD"/>
    <w:rsid w:val="00C261C2"/>
    <w:rsid w:val="00C34040"/>
    <w:rsid w:val="00C4294D"/>
    <w:rsid w:val="00C44A0B"/>
    <w:rsid w:val="00C51DBC"/>
    <w:rsid w:val="00C54E47"/>
    <w:rsid w:val="00C5517B"/>
    <w:rsid w:val="00C564DA"/>
    <w:rsid w:val="00C60010"/>
    <w:rsid w:val="00C60924"/>
    <w:rsid w:val="00C60C31"/>
    <w:rsid w:val="00C654C0"/>
    <w:rsid w:val="00C701CA"/>
    <w:rsid w:val="00C701EB"/>
    <w:rsid w:val="00C70662"/>
    <w:rsid w:val="00C82C40"/>
    <w:rsid w:val="00C82FEE"/>
    <w:rsid w:val="00C93138"/>
    <w:rsid w:val="00CA1D5B"/>
    <w:rsid w:val="00CA7F78"/>
    <w:rsid w:val="00CB3EC8"/>
    <w:rsid w:val="00CB7B46"/>
    <w:rsid w:val="00CC00C9"/>
    <w:rsid w:val="00CC1670"/>
    <w:rsid w:val="00CC169F"/>
    <w:rsid w:val="00CD0DFB"/>
    <w:rsid w:val="00CD154C"/>
    <w:rsid w:val="00CD245D"/>
    <w:rsid w:val="00CD2602"/>
    <w:rsid w:val="00CD587C"/>
    <w:rsid w:val="00CE0F07"/>
    <w:rsid w:val="00CF087F"/>
    <w:rsid w:val="00CF1D35"/>
    <w:rsid w:val="00CF3314"/>
    <w:rsid w:val="00CF3A21"/>
    <w:rsid w:val="00D030A9"/>
    <w:rsid w:val="00D134F7"/>
    <w:rsid w:val="00D17A15"/>
    <w:rsid w:val="00D2192D"/>
    <w:rsid w:val="00D224D5"/>
    <w:rsid w:val="00D27612"/>
    <w:rsid w:val="00D4405B"/>
    <w:rsid w:val="00D45D10"/>
    <w:rsid w:val="00D476F6"/>
    <w:rsid w:val="00D55E25"/>
    <w:rsid w:val="00D56BFF"/>
    <w:rsid w:val="00D66E4C"/>
    <w:rsid w:val="00D71F7F"/>
    <w:rsid w:val="00D73626"/>
    <w:rsid w:val="00D7536C"/>
    <w:rsid w:val="00D76E4F"/>
    <w:rsid w:val="00D85CDC"/>
    <w:rsid w:val="00D87570"/>
    <w:rsid w:val="00D876C3"/>
    <w:rsid w:val="00D90643"/>
    <w:rsid w:val="00D9281C"/>
    <w:rsid w:val="00D951F8"/>
    <w:rsid w:val="00D97922"/>
    <w:rsid w:val="00DA2F66"/>
    <w:rsid w:val="00DB16E6"/>
    <w:rsid w:val="00DB2A40"/>
    <w:rsid w:val="00DB6FAE"/>
    <w:rsid w:val="00DE0FE2"/>
    <w:rsid w:val="00DE1C87"/>
    <w:rsid w:val="00DE2076"/>
    <w:rsid w:val="00DE25A3"/>
    <w:rsid w:val="00DF0F5E"/>
    <w:rsid w:val="00DF1F79"/>
    <w:rsid w:val="00DF2133"/>
    <w:rsid w:val="00DF3E4D"/>
    <w:rsid w:val="00E03429"/>
    <w:rsid w:val="00E06CF4"/>
    <w:rsid w:val="00E12E02"/>
    <w:rsid w:val="00E23AFA"/>
    <w:rsid w:val="00E24BD9"/>
    <w:rsid w:val="00E2688C"/>
    <w:rsid w:val="00E32CDC"/>
    <w:rsid w:val="00E34C7D"/>
    <w:rsid w:val="00E40425"/>
    <w:rsid w:val="00E518EF"/>
    <w:rsid w:val="00E60E72"/>
    <w:rsid w:val="00E702AD"/>
    <w:rsid w:val="00E70364"/>
    <w:rsid w:val="00E741D6"/>
    <w:rsid w:val="00E74BB4"/>
    <w:rsid w:val="00E8129C"/>
    <w:rsid w:val="00E82D1C"/>
    <w:rsid w:val="00E9192E"/>
    <w:rsid w:val="00E9763B"/>
    <w:rsid w:val="00EA621E"/>
    <w:rsid w:val="00EA6BCD"/>
    <w:rsid w:val="00EB397D"/>
    <w:rsid w:val="00EB60DA"/>
    <w:rsid w:val="00EB7D9F"/>
    <w:rsid w:val="00EC1304"/>
    <w:rsid w:val="00EC3E14"/>
    <w:rsid w:val="00EC4F69"/>
    <w:rsid w:val="00ED1BEE"/>
    <w:rsid w:val="00ED1C87"/>
    <w:rsid w:val="00ED6100"/>
    <w:rsid w:val="00ED6DD2"/>
    <w:rsid w:val="00EE11AE"/>
    <w:rsid w:val="00EE1464"/>
    <w:rsid w:val="00EE6AF6"/>
    <w:rsid w:val="00EF1852"/>
    <w:rsid w:val="00EF2A10"/>
    <w:rsid w:val="00EF3316"/>
    <w:rsid w:val="00EF387C"/>
    <w:rsid w:val="00F03EE7"/>
    <w:rsid w:val="00F0612A"/>
    <w:rsid w:val="00F1201D"/>
    <w:rsid w:val="00F150CB"/>
    <w:rsid w:val="00F160CD"/>
    <w:rsid w:val="00F173FA"/>
    <w:rsid w:val="00F205E7"/>
    <w:rsid w:val="00F20F66"/>
    <w:rsid w:val="00F23B4D"/>
    <w:rsid w:val="00F25B62"/>
    <w:rsid w:val="00F37BA0"/>
    <w:rsid w:val="00F4294B"/>
    <w:rsid w:val="00F433DA"/>
    <w:rsid w:val="00F61162"/>
    <w:rsid w:val="00F61AD4"/>
    <w:rsid w:val="00F63A5F"/>
    <w:rsid w:val="00F64DA3"/>
    <w:rsid w:val="00F6693A"/>
    <w:rsid w:val="00F725D2"/>
    <w:rsid w:val="00F73FEF"/>
    <w:rsid w:val="00F801BC"/>
    <w:rsid w:val="00F83617"/>
    <w:rsid w:val="00F9748D"/>
    <w:rsid w:val="00FA0656"/>
    <w:rsid w:val="00FA498E"/>
    <w:rsid w:val="00FA4A36"/>
    <w:rsid w:val="00FC1602"/>
    <w:rsid w:val="00FC5FE0"/>
    <w:rsid w:val="00FD6B54"/>
    <w:rsid w:val="00FE0115"/>
    <w:rsid w:val="00FE1FE1"/>
    <w:rsid w:val="00FF2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082CEF"/>
  <w15:chartTrackingRefBased/>
  <w15:docId w15:val="{7A6BFE8A-E3C4-43B7-85A5-0A38D7377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F8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D30ED"/>
  </w:style>
  <w:style w:type="character" w:styleId="Hyperlink">
    <w:name w:val="Hyperlink"/>
    <w:basedOn w:val="DefaultParagraphFont"/>
    <w:uiPriority w:val="99"/>
    <w:unhideWhenUsed/>
    <w:rsid w:val="008F6945"/>
    <w:rPr>
      <w:color w:val="0563C1" w:themeColor="hyperlink"/>
      <w:u w:val="single"/>
    </w:rPr>
  </w:style>
  <w:style w:type="character" w:customStyle="1" w:styleId="UnresolvedMention1">
    <w:name w:val="Unresolved Mention1"/>
    <w:basedOn w:val="DefaultParagraphFont"/>
    <w:uiPriority w:val="99"/>
    <w:semiHidden/>
    <w:unhideWhenUsed/>
    <w:rsid w:val="008F6945"/>
    <w:rPr>
      <w:color w:val="605E5C"/>
      <w:shd w:val="clear" w:color="auto" w:fill="E1DFDD"/>
    </w:rPr>
  </w:style>
  <w:style w:type="character" w:styleId="CommentReference">
    <w:name w:val="annotation reference"/>
    <w:basedOn w:val="DefaultParagraphFont"/>
    <w:uiPriority w:val="99"/>
    <w:semiHidden/>
    <w:unhideWhenUsed/>
    <w:rsid w:val="00480360"/>
    <w:rPr>
      <w:sz w:val="16"/>
      <w:szCs w:val="16"/>
    </w:rPr>
  </w:style>
  <w:style w:type="paragraph" w:styleId="CommentText">
    <w:name w:val="annotation text"/>
    <w:basedOn w:val="Normal"/>
    <w:link w:val="CommentTextChar"/>
    <w:uiPriority w:val="99"/>
    <w:unhideWhenUsed/>
    <w:rsid w:val="00480360"/>
    <w:pPr>
      <w:spacing w:line="240" w:lineRule="auto"/>
    </w:pPr>
    <w:rPr>
      <w:sz w:val="20"/>
      <w:szCs w:val="20"/>
    </w:rPr>
  </w:style>
  <w:style w:type="character" w:customStyle="1" w:styleId="CommentTextChar">
    <w:name w:val="Comment Text Char"/>
    <w:basedOn w:val="DefaultParagraphFont"/>
    <w:link w:val="CommentText"/>
    <w:uiPriority w:val="99"/>
    <w:rsid w:val="00480360"/>
    <w:rPr>
      <w:sz w:val="20"/>
      <w:szCs w:val="20"/>
    </w:rPr>
  </w:style>
  <w:style w:type="paragraph" w:styleId="CommentSubject">
    <w:name w:val="annotation subject"/>
    <w:basedOn w:val="CommentText"/>
    <w:next w:val="CommentText"/>
    <w:link w:val="CommentSubjectChar"/>
    <w:uiPriority w:val="99"/>
    <w:semiHidden/>
    <w:unhideWhenUsed/>
    <w:rsid w:val="00480360"/>
    <w:rPr>
      <w:b/>
      <w:bCs/>
    </w:rPr>
  </w:style>
  <w:style w:type="character" w:customStyle="1" w:styleId="CommentSubjectChar">
    <w:name w:val="Comment Subject Char"/>
    <w:basedOn w:val="CommentTextChar"/>
    <w:link w:val="CommentSubject"/>
    <w:uiPriority w:val="99"/>
    <w:semiHidden/>
    <w:rsid w:val="00480360"/>
    <w:rPr>
      <w:b/>
      <w:bCs/>
      <w:sz w:val="20"/>
      <w:szCs w:val="20"/>
    </w:rPr>
  </w:style>
  <w:style w:type="paragraph" w:styleId="Revision">
    <w:name w:val="Revision"/>
    <w:hidden/>
    <w:uiPriority w:val="99"/>
    <w:semiHidden/>
    <w:rsid w:val="00907B16"/>
    <w:pPr>
      <w:spacing w:after="0" w:line="240" w:lineRule="auto"/>
    </w:pPr>
  </w:style>
  <w:style w:type="paragraph" w:styleId="BalloonText">
    <w:name w:val="Balloon Text"/>
    <w:basedOn w:val="Normal"/>
    <w:link w:val="BalloonTextChar"/>
    <w:uiPriority w:val="99"/>
    <w:semiHidden/>
    <w:unhideWhenUsed/>
    <w:rsid w:val="000A56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569C"/>
    <w:rPr>
      <w:rFonts w:ascii="Segoe UI" w:hAnsi="Segoe UI" w:cs="Segoe UI"/>
      <w:sz w:val="18"/>
      <w:szCs w:val="18"/>
    </w:rPr>
  </w:style>
  <w:style w:type="character" w:styleId="UnresolvedMention">
    <w:name w:val="Unresolved Mention"/>
    <w:basedOn w:val="DefaultParagraphFont"/>
    <w:uiPriority w:val="99"/>
    <w:semiHidden/>
    <w:unhideWhenUsed/>
    <w:rsid w:val="00CC1670"/>
    <w:rPr>
      <w:color w:val="605E5C"/>
      <w:shd w:val="clear" w:color="auto" w:fill="E1DFDD"/>
    </w:rPr>
  </w:style>
  <w:style w:type="character" w:styleId="FollowedHyperlink">
    <w:name w:val="FollowedHyperlink"/>
    <w:basedOn w:val="DefaultParagraphFont"/>
    <w:uiPriority w:val="99"/>
    <w:semiHidden/>
    <w:unhideWhenUsed/>
    <w:rsid w:val="007F5E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bia.gov/sites/default/files/dup/tcinfo/301_dm_7_draft_indigenous_knowledge_handbook_consultation_11.8.24_508.pdf"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hyperlink" Target="https://www.nps.gov/parkhistory/online_books/sitk/adhi/index.htm" TargetMode="External"/><Relationship Id="rId3" Type="http://schemas.openxmlformats.org/officeDocument/2006/relationships/customXml" Target="../customXml/item3.xml"/><Relationship Id="rId21" Type="http://schemas.microsoft.com/office/2011/relationships/people" Target="people.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hyperlink" Target="https://mtalab.adfg.alaska.gov/OTO/marking.aspx" TargetMode="External"/><Relationship Id="rId2" Type="http://schemas.openxmlformats.org/officeDocument/2006/relationships/customXml" Target="../customXml/item2.xml"/><Relationship Id="rId16" Type="http://schemas.openxmlformats.org/officeDocument/2006/relationships/hyperlink" Target="https://www.adfg.alaska.gov/index.cfm?adfg=commercialbyareasoutheast.salmon_research_pink"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tif"/><Relationship Id="rId10" Type="http://schemas.microsoft.com/office/2018/08/relationships/commentsExtensible" Target="commentsExtensible.xml"/><Relationship Id="rId19" Type="http://schemas.openxmlformats.org/officeDocument/2006/relationships/hyperlink" Target="https://www.iseralaska.org/static/legacy_publication_links/fishrep/fishtrap.pdf%20" TargetMode="External"/><Relationship Id="rId4" Type="http://schemas.openxmlformats.org/officeDocument/2006/relationships/styles" Target="style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DocumentType xmlns="http://schemas.microsoft.com/sharepoint/v3">Final BAO approved manuscript</DocumentType>
    <DocumentDescription xmlns="http://schemas.microsoft.com/sharepoint/v3">Bureau review and approval</DocumentDescription>
  </documentManagement>
</p:properties>
</file>

<file path=customXml/item2.xml><?xml version="1.0" encoding="utf-8"?>
<ct:contentTypeSchema xmlns:ct="http://schemas.microsoft.com/office/2006/metadata/contentType" xmlns:ma="http://schemas.microsoft.com/office/2006/metadata/properties/metaAttributes" ct:_="" ma:_="" ma:contentTypeName="IPDocumentContentType" ma:contentTypeID="0x0101006BD571182E2C4DE7854527CFFCE1B0FE007D7EE061077FA04F8EBBB9426525CA97" ma:contentTypeVersion="1" ma:contentTypeDescription="Information Product Document Content Type" ma:contentTypeScope="" ma:versionID="1d04ea3b94af06e8cea10b0c18817ef0">
  <xsd:schema xmlns:xsd="http://www.w3.org/2001/XMLSchema" xmlns:xs="http://www.w3.org/2001/XMLSchema" xmlns:p="http://schemas.microsoft.com/office/2006/metadata/properties" xmlns:ns1="http://schemas.microsoft.com/sharepoint/v3" targetNamespace="http://schemas.microsoft.com/office/2006/metadata/properties" ma:root="true" ma:fieldsID="4b7843db47ef3224a7232ee666d003fb" ns1:_="">
    <xsd:import namespace="http://schemas.microsoft.com/sharepoint/v3"/>
    <xsd:element name="properties">
      <xsd:complexType>
        <xsd:sequence>
          <xsd:element name="documentManagement">
            <xsd:complexType>
              <xsd:all>
                <xsd:element ref="ns1:DocumentType" minOccurs="0"/>
                <xsd:element ref="ns1:DocumentDescrip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Type" ma:index="8" nillable="true" ma:displayName="Document Type" ma:format="Dropdown" ma:internalName="DocumentType">
      <xsd:simpleType>
        <xsd:restriction base="dms:Choice">
          <xsd:enumeration value="[Select]"/>
          <xsd:enumeration value="Author's original manuscript"/>
          <xsd:enumeration value="SPN edited manuscript"/>
          <xsd:enumeration value="Peer review"/>
          <xsd:enumeration value="Peer review reconciliation"/>
          <xsd:enumeration value="Final manuscript for Bureau approval"/>
          <xsd:enumeration value="Final BAO approved manuscript"/>
          <xsd:enumeration value="Accepted Manuscript (only .docx file)"/>
          <xsd:enumeration value="Other"/>
        </xsd:restriction>
      </xsd:simpleType>
    </xsd:element>
    <xsd:element name="DocumentDescription" ma:index="9" nillable="true" ma:displayName="Description" ma:internalName="DocumentDescript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543C7B-B191-4B84-843E-DB39C81C7C01}">
  <ds:schemaRefs>
    <ds:schemaRef ds:uri="http://www.w3.org/XML/1998/namespace"/>
    <ds:schemaRef ds:uri="http://schemas.microsoft.com/office/2006/documentManagement/types"/>
    <ds:schemaRef ds:uri="http://purl.org/dc/dcmitype/"/>
    <ds:schemaRef ds:uri="http://schemas.microsoft.com/office/infopath/2007/PartnerControls"/>
    <ds:schemaRef ds:uri="http://schemas.microsoft.com/office/2006/metadata/properties"/>
    <ds:schemaRef ds:uri="http://schemas.openxmlformats.org/package/2006/metadata/core-properties"/>
    <ds:schemaRef ds:uri="http://schemas.microsoft.com/sharepoint/v3"/>
    <ds:schemaRef ds:uri="http://purl.org/dc/terms/"/>
    <ds:schemaRef ds:uri="http://purl.org/dc/elements/1.1/"/>
  </ds:schemaRefs>
</ds:datastoreItem>
</file>

<file path=customXml/itemProps2.xml><?xml version="1.0" encoding="utf-8"?>
<ds:datastoreItem xmlns:ds="http://schemas.openxmlformats.org/officeDocument/2006/customXml" ds:itemID="{9296B1A8-A56D-49BA-AF7C-BCFB49851D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5B2D0F2-A247-4612-9273-2AC48689E3C9}">
  <ds:schemaRefs>
    <ds:schemaRef ds:uri="http://schemas.microsoft.com/sharepoint/v3/contenttype/forms"/>
  </ds:schemaRefs>
</ds:datastoreItem>
</file>

<file path=docMetadata/LabelInfo.xml><?xml version="1.0" encoding="utf-8"?>
<clbl:labelList xmlns:clbl="http://schemas.microsoft.com/office/2020/mipLabelMetadata">
  <clbl:label id="{0693b5ba-4b18-4d7b-9341-f32f400a5494}" enabled="0" method="" siteId="{0693b5ba-4b18-4d7b-9341-f32f400a5494}" removed="1"/>
</clbl:labelList>
</file>

<file path=docProps/app.xml><?xml version="1.0" encoding="utf-8"?>
<Properties xmlns="http://schemas.openxmlformats.org/officeDocument/2006/extended-properties" xmlns:vt="http://schemas.openxmlformats.org/officeDocument/2006/docPropsVTypes">
  <Template>Normal</Template>
  <TotalTime>1</TotalTime>
  <Pages>17</Pages>
  <Words>3837</Words>
  <Characters>21871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Bureau review and approval</dc:title>
  <dc:subject/>
  <dc:creator>Brian McGreal</dc:creator>
  <cp:keywords/>
  <dc:description/>
  <cp:lastModifiedBy>Whalen, Kevin</cp:lastModifiedBy>
  <cp:revision>2</cp:revision>
  <cp:lastPrinted>2025-02-27T21:53:00Z</cp:lastPrinted>
  <dcterms:created xsi:type="dcterms:W3CDTF">2025-08-18T18:47:00Z</dcterms:created>
  <dcterms:modified xsi:type="dcterms:W3CDTF">2025-08-18T18:47:00Z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2694e015dfb806fdf044d7413b46daa521b14c8096d219013df8f02d599a29b9</vt:lpwstr>
  </property>
  <property fmtid="{D5CDD505-2E9C-101B-9397-08002B2CF9AE}" pid="3" name="ContentTypeId">
    <vt:lpwstr>0x0101006BD571182E2C4DE7854527CFFCE1B0FE007D7EE061077FA04F8EBBB9426525CA97</vt:lpwstr>
  </property>
</Properties>
</file>