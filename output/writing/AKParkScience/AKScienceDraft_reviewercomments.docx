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4A28E" w14:textId="7D00FE3B" w:rsidR="00776C8C" w:rsidRPr="00776C8C" w:rsidRDefault="00776C8C" w:rsidP="00FA69B9">
      <w:pPr>
        <w:suppressLineNumbers/>
        <w:spacing w:after="0" w:line="240" w:lineRule="auto"/>
        <w:rPr>
          <w:u w:val="single"/>
        </w:rPr>
      </w:pPr>
      <w:r w:rsidRPr="00776C8C">
        <w:rPr>
          <w:u w:val="single"/>
        </w:rPr>
        <w:t xml:space="preserve">Title </w:t>
      </w:r>
    </w:p>
    <w:p w14:paraId="6AB646E8" w14:textId="77777777" w:rsidR="00776C8C" w:rsidRDefault="00776C8C" w:rsidP="00FA69B9">
      <w:pPr>
        <w:suppressLineNumbers/>
        <w:spacing w:after="0" w:line="240" w:lineRule="auto"/>
      </w:pPr>
      <w:r>
        <w:t xml:space="preserve">Hyperabundance of </w:t>
      </w:r>
      <w:commentRangeStart w:id="0"/>
      <w:commentRangeStart w:id="1"/>
      <w:r>
        <w:t>endemic species and pink salmon</w:t>
      </w:r>
      <w:commentRangeEnd w:id="0"/>
      <w:r w:rsidR="00D951F8">
        <w:rPr>
          <w:rStyle w:val="CommentReference"/>
        </w:rPr>
        <w:commentReference w:id="0"/>
      </w:r>
      <w:commentRangeEnd w:id="1"/>
      <w:r w:rsidR="00792DD4">
        <w:rPr>
          <w:rStyle w:val="CommentReference"/>
        </w:rPr>
        <w:commentReference w:id="1"/>
      </w:r>
      <w:r>
        <w:t xml:space="preserve"> in Sitka National Historical Park</w:t>
      </w:r>
    </w:p>
    <w:p w14:paraId="60C5C657" w14:textId="77777777" w:rsidR="00776C8C" w:rsidRDefault="00776C8C" w:rsidP="00FA69B9">
      <w:pPr>
        <w:suppressLineNumbers/>
        <w:spacing w:after="0" w:line="240" w:lineRule="auto"/>
      </w:pPr>
    </w:p>
    <w:p w14:paraId="07A43C1F" w14:textId="77777777" w:rsidR="00FA69B9" w:rsidRDefault="00FA69B9" w:rsidP="00FA69B9">
      <w:pPr>
        <w:suppressLineNumbers/>
      </w:pPr>
      <w:r>
        <w:rPr>
          <w:u w:val="single"/>
        </w:rPr>
        <w:t>Reviewer Comments</w:t>
      </w:r>
    </w:p>
    <w:p w14:paraId="649A9D24" w14:textId="61BB4A09" w:rsidR="00792DD4" w:rsidRPr="00792DD4" w:rsidRDefault="00792DD4" w:rsidP="00FA69B9">
      <w:pPr>
        <w:suppressLineNumbers/>
        <w:rPr>
          <w:color w:val="EE0000"/>
        </w:rPr>
      </w:pPr>
      <w:r w:rsidRPr="00792DD4">
        <w:rPr>
          <w:color w:val="EE0000"/>
        </w:rPr>
        <w:t>AUTHOR COMMENTS IN RED</w:t>
      </w:r>
    </w:p>
    <w:p w14:paraId="0EEBA846" w14:textId="6AD0BAC9" w:rsidR="00FA69B9" w:rsidRPr="00FA69B9" w:rsidRDefault="00FA69B9" w:rsidP="00FA69B9">
      <w:pPr>
        <w:suppressLineNumbers/>
      </w:pPr>
      <w:r w:rsidRPr="00FA69B9">
        <w:t>Reviewer #1:</w:t>
      </w:r>
    </w:p>
    <w:p w14:paraId="3F8CBEAF" w14:textId="77777777" w:rsidR="00FA69B9" w:rsidRDefault="00FA69B9" w:rsidP="00FA69B9">
      <w:pPr>
        <w:suppressLineNumbers/>
      </w:pPr>
      <w:r w:rsidRPr="00FA69B9">
        <w:t>1) This is nicely written and easy to follow! It's great to watch this project unfold.</w:t>
      </w:r>
    </w:p>
    <w:p w14:paraId="6C5F16FD" w14:textId="78DF8386" w:rsidR="00792DD4" w:rsidRPr="00FA69B9" w:rsidRDefault="00792DD4" w:rsidP="00FA69B9">
      <w:pPr>
        <w:suppressLineNumbers/>
        <w:rPr>
          <w:color w:val="EE0000"/>
        </w:rPr>
      </w:pPr>
      <w:r w:rsidRPr="00792DD4">
        <w:rPr>
          <w:color w:val="EE0000"/>
        </w:rPr>
        <w:t>Why thank you</w:t>
      </w:r>
    </w:p>
    <w:p w14:paraId="157C0C27" w14:textId="77777777" w:rsidR="00FA69B9" w:rsidRDefault="00FA69B9" w:rsidP="00FA69B9">
      <w:pPr>
        <w:suppressLineNumbers/>
      </w:pPr>
      <w:r w:rsidRPr="00FA69B9">
        <w:t>2) Readers would benefit from a better road map in the article. It would help to have a more explicit goals and objectives statement early on. For example, a well-defined research question or (questions) would fit well around Lines 23-24.</w:t>
      </w:r>
    </w:p>
    <w:p w14:paraId="04C20D0F" w14:textId="29A71011" w:rsidR="00792DD4" w:rsidRPr="00FA69B9" w:rsidRDefault="00792DD4" w:rsidP="00FA69B9">
      <w:pPr>
        <w:suppressLineNumbers/>
        <w:rPr>
          <w:color w:val="EE0000"/>
        </w:rPr>
      </w:pPr>
      <w:r w:rsidRPr="00792DD4">
        <w:rPr>
          <w:color w:val="EE0000"/>
        </w:rPr>
        <w:t>This is a really good suggestion. The third paragraph has been heavily reworked to clearly lay out research goals and the stakes regarding hyperabundance of these fish at Indian River.</w:t>
      </w:r>
    </w:p>
    <w:p w14:paraId="52EB0012" w14:textId="77777777" w:rsidR="00FA69B9" w:rsidRPr="00FA69B9" w:rsidRDefault="00FA69B9" w:rsidP="00FA69B9">
      <w:pPr>
        <w:suppressLineNumbers/>
      </w:pPr>
      <w:r w:rsidRPr="00FA69B9">
        <w:t>3) I don't think this has to be brought up in the article, unless you would like to, but I was wondering whether you will consider closely analyzing other rivers near pink salmon release sites in both SE Alaska and Prince William Sound. There are a couple of articles (e.g., Brenner et al. 2012 below) that demonstrate how hatchery salmon are more likely to stray into systems that are closer to the hatchery release point. So, hypothetically, you could separately look at trends in surveyed systems closer to hatchery sites (say, &lt;25 km from release site) to see if their abundance trends differ from sites that are further from a hatchery release site. That could give you greater interpretive value over just looking at Indian River on its own. </w:t>
      </w:r>
    </w:p>
    <w:p w14:paraId="580F16C8" w14:textId="77777777" w:rsidR="00FA69B9" w:rsidRPr="00FA69B9" w:rsidRDefault="00FA69B9" w:rsidP="00FA69B9">
      <w:pPr>
        <w:suppressLineNumbers/>
      </w:pPr>
      <w:r w:rsidRPr="00FA69B9">
        <w:t>Example of paper on straying as a function of distance from hatchery release site:</w:t>
      </w:r>
    </w:p>
    <w:p w14:paraId="55E9CBEC" w14:textId="77777777" w:rsidR="00FA69B9" w:rsidRDefault="00FA69B9" w:rsidP="00FA69B9">
      <w:pPr>
        <w:suppressLineNumbers/>
        <w:rPr>
          <w:i/>
          <w:iCs/>
        </w:rPr>
      </w:pPr>
      <w:r w:rsidRPr="00FA69B9">
        <w:rPr>
          <w:i/>
          <w:iCs/>
        </w:rPr>
        <w:t>Brenner, R. E., Moffitt, S. D., &amp; Grant, W. S. (2012). Straying of hatchery salmon in Prince William sound, Alaska. Environmental Biology of Fishes, 94, 179-195.</w:t>
      </w:r>
    </w:p>
    <w:p w14:paraId="3174E3C4" w14:textId="6488E3E3" w:rsidR="00792DD4" w:rsidRPr="00FA69B9" w:rsidRDefault="00792DD4" w:rsidP="00FA69B9">
      <w:pPr>
        <w:suppressLineNumbers/>
        <w:rPr>
          <w:color w:val="EE0000"/>
        </w:rPr>
      </w:pPr>
      <w:r>
        <w:rPr>
          <w:color w:val="EE0000"/>
        </w:rPr>
        <w:t xml:space="preserve">This is an excellent suggestion for inclusion in a results oriented analysis. To my knowledge pink salmon hatcheries are few and far between in southeast Alaska but quite plentiful in Prince William </w:t>
      </w:r>
      <w:r w:rsidR="00303A1C">
        <w:rPr>
          <w:color w:val="EE0000"/>
        </w:rPr>
        <w:t>s</w:t>
      </w:r>
      <w:r>
        <w:rPr>
          <w:color w:val="EE0000"/>
        </w:rPr>
        <w:t>ound. It would be very interesting to observe how trends in systems close to hatcheries in PWS compare to those seen at Indian River. Of course, exogenous pressures on all pink salmon may differ somewhat in PWS at the more northern end of their range than in se Alaska.</w:t>
      </w:r>
    </w:p>
    <w:p w14:paraId="2C50C842" w14:textId="77777777" w:rsidR="00FA69B9" w:rsidRPr="00FA69B9" w:rsidRDefault="00FA69B9" w:rsidP="00FA69B9">
      <w:pPr>
        <w:suppressLineNumbers/>
      </w:pPr>
      <w:r w:rsidRPr="00FA69B9">
        <w:t>4) In discussing the pink salmon management options in front of the Park Service, the Resist-Accept-Direct Framework might be good to mention and discuss; but, I haven't been an NPS employee for a while now, so I'm not sure how this framework is viewed by the agency</w:t>
      </w:r>
    </w:p>
    <w:p w14:paraId="7A274DDF" w14:textId="77777777" w:rsidR="00FA69B9" w:rsidRPr="00FA69B9" w:rsidRDefault="00FA69B9" w:rsidP="00FA69B9">
      <w:pPr>
        <w:suppressLineNumbers/>
      </w:pPr>
      <w:r w:rsidRPr="00FA69B9">
        <w:t>Example of paper on RAD framework, including Alaska salmon case study:</w:t>
      </w:r>
    </w:p>
    <w:p w14:paraId="50E34D49" w14:textId="77777777" w:rsidR="00FA69B9" w:rsidRDefault="00FA69B9" w:rsidP="00FA69B9">
      <w:pPr>
        <w:suppressLineNumbers/>
        <w:rPr>
          <w:i/>
          <w:iCs/>
        </w:rPr>
      </w:pPr>
      <w:r w:rsidRPr="00FA69B9">
        <w:rPr>
          <w:i/>
          <w:iCs/>
        </w:rPr>
        <w:t>Lynch, A. J., Rahel, F. J., Limpinsel, D., Sethi, S. A., Engman, A. C., Lawrence, D. J., ... &amp; Porath, M. T. (2022). Ecological and social strategies for managing fisheries using the Resist‐Accept‐Direct (RAD) framework. Fisheries Management and Ecology, 29(4), 329-345</w:t>
      </w:r>
    </w:p>
    <w:p w14:paraId="1CA4B75A" w14:textId="316645FF" w:rsidR="00792DD4" w:rsidRPr="00FA69B9" w:rsidRDefault="00792DD4" w:rsidP="00FA69B9">
      <w:pPr>
        <w:suppressLineNumbers/>
        <w:rPr>
          <w:color w:val="EE0000"/>
        </w:rPr>
      </w:pPr>
      <w:r>
        <w:rPr>
          <w:color w:val="EE0000"/>
        </w:rPr>
        <w:lastRenderedPageBreak/>
        <w:t xml:space="preserve">Also an excellent suggestion. Potential management actions aren’t discussed in this article draft but will </w:t>
      </w:r>
      <w:r w:rsidR="00303A1C">
        <w:rPr>
          <w:color w:val="EE0000"/>
        </w:rPr>
        <w:t>certainly play a role in the discussion of this work when completed and in communications with both representatives of the park as well as with ADFG and the SSSC hatchery. Understanding this framework will be helpful in facilitating this communication.</w:t>
      </w:r>
    </w:p>
    <w:p w14:paraId="7C3A394C" w14:textId="77777777" w:rsidR="00FA69B9" w:rsidRPr="00FA69B9" w:rsidRDefault="00FA69B9" w:rsidP="00FA69B9">
      <w:pPr>
        <w:suppressLineNumbers/>
      </w:pPr>
      <w:r w:rsidRPr="00FA69B9">
        <w:t>Reviewer #2:</w:t>
      </w:r>
    </w:p>
    <w:p w14:paraId="3A72DAA0" w14:textId="77777777" w:rsidR="00FA69B9" w:rsidRDefault="00FA69B9" w:rsidP="00FA69B9">
      <w:pPr>
        <w:suppressLineNumbers/>
      </w:pPr>
      <w:r w:rsidRPr="00FA69B9">
        <w:t>My review edits and comments are attached. I layered them on top of Chris'; figured that would be easier for you than dealing with multiple copies. Broadly I find that Chris made excellent points I agreed with, leaving me with little to add. My one new larger point (not contained in my edits on the document) is that I think it would benefit general readership if you went into slightly more detail about the importance of pink salmon to the region. You allude to some of this around Line 40, but I think 3 or so more sentences in that vicinity about the importance of these fish culturally, economically, recreationally, and ecologically would really help underscore the importance of the work.</w:t>
      </w:r>
    </w:p>
    <w:p w14:paraId="54D9330C" w14:textId="4206294D" w:rsidR="00303A1C" w:rsidRPr="00303A1C" w:rsidRDefault="00303A1C" w:rsidP="00FA69B9">
      <w:pPr>
        <w:suppressLineNumbers/>
        <w:rPr>
          <w:color w:val="EE0000"/>
        </w:rPr>
      </w:pPr>
      <w:r>
        <w:rPr>
          <w:color w:val="EE0000"/>
        </w:rPr>
        <w:t>Built out commentary on the cultural value of pink salmon in the region, both historically and at present, and with regards to the ecological importance of the species. While there is an active fishery, pink salmon are not as commercially valuable in se Alaska as they are elsewhere in their range (further north at Prince William sound for example). I do discuss the value to park visitors of being able to see these fish migrating in the summer and connecting with ideas of stewardship and conservation through that experience.</w:t>
      </w:r>
    </w:p>
    <w:p w14:paraId="403DD1DB" w14:textId="77777777" w:rsidR="00FA69B9" w:rsidRDefault="00FA69B9" w:rsidP="00FA69B9">
      <w:pPr>
        <w:suppressLineNumbers/>
      </w:pPr>
      <w:r>
        <w:br w:type="page"/>
      </w:r>
    </w:p>
    <w:p w14:paraId="1EA89B8C" w14:textId="77777777" w:rsidR="00FA69B9" w:rsidRPr="006A4B2F" w:rsidRDefault="00FA69B9" w:rsidP="00FA69B9">
      <w:pPr>
        <w:suppressLineNumbers/>
        <w:spacing w:after="0" w:line="240" w:lineRule="auto"/>
        <w:rPr>
          <w:u w:val="single"/>
        </w:rPr>
      </w:pPr>
      <w:r w:rsidRPr="006A4B2F">
        <w:rPr>
          <w:u w:val="single"/>
        </w:rPr>
        <w:lastRenderedPageBreak/>
        <w:t>Authors:</w:t>
      </w:r>
    </w:p>
    <w:p w14:paraId="45640D4B" w14:textId="77777777" w:rsidR="00FA69B9" w:rsidRDefault="00FA69B9" w:rsidP="00FA69B9">
      <w:pPr>
        <w:suppressLineNumbers/>
        <w:spacing w:after="0" w:line="240" w:lineRule="auto"/>
      </w:pPr>
      <w:r>
        <w:t>Brian McGreal</w:t>
      </w:r>
    </w:p>
    <w:p w14:paraId="2A5EE25F" w14:textId="77777777" w:rsidR="00FA69B9" w:rsidRDefault="00FA69B9" w:rsidP="00FA69B9">
      <w:pPr>
        <w:suppressLineNumbers/>
        <w:spacing w:after="0" w:line="240" w:lineRule="auto"/>
      </w:pPr>
      <w:r>
        <w:t xml:space="preserve">Quantitative Ecology and </w:t>
      </w:r>
      <w:commentRangeStart w:id="2"/>
      <w:commentRangeStart w:id="3"/>
      <w:r>
        <w:t xml:space="preserve">Fisheries </w:t>
      </w:r>
      <w:commentRangeEnd w:id="2"/>
      <w:r>
        <w:rPr>
          <w:rStyle w:val="CommentReference"/>
        </w:rPr>
        <w:commentReference w:id="2"/>
      </w:r>
      <w:commentRangeEnd w:id="3"/>
      <w:r w:rsidR="00C85FBF">
        <w:rPr>
          <w:rStyle w:val="CommentReference"/>
        </w:rPr>
        <w:commentReference w:id="3"/>
      </w:r>
      <w:r>
        <w:t>Management</w:t>
      </w:r>
    </w:p>
    <w:p w14:paraId="151F0E1D" w14:textId="77777777" w:rsidR="00FA69B9" w:rsidRDefault="00FA69B9" w:rsidP="00FA69B9">
      <w:pPr>
        <w:suppressLineNumbers/>
        <w:spacing w:after="0" w:line="240" w:lineRule="auto"/>
      </w:pPr>
      <w:r>
        <w:t>University of Washington</w:t>
      </w:r>
    </w:p>
    <w:p w14:paraId="636D1978" w14:textId="77777777" w:rsidR="00FA69B9" w:rsidRDefault="00FA69B9" w:rsidP="00FA69B9">
      <w:pPr>
        <w:suppressLineNumbers/>
        <w:spacing w:after="0" w:line="240" w:lineRule="auto"/>
      </w:pPr>
      <w:r>
        <w:t>Seattle, WA</w:t>
      </w:r>
    </w:p>
    <w:p w14:paraId="6B76ED81" w14:textId="77777777" w:rsidR="00FA69B9" w:rsidRDefault="00FA69B9" w:rsidP="00FA69B9">
      <w:pPr>
        <w:suppressLineNumbers/>
        <w:spacing w:after="0" w:line="240" w:lineRule="auto"/>
      </w:pPr>
    </w:p>
    <w:p w14:paraId="4C8250B1" w14:textId="77777777" w:rsidR="00FA69B9" w:rsidRDefault="00FA69B9" w:rsidP="00FA69B9">
      <w:pPr>
        <w:suppressLineNumbers/>
        <w:spacing w:after="0" w:line="240" w:lineRule="auto"/>
      </w:pPr>
      <w:r>
        <w:t>Scott Gende</w:t>
      </w:r>
    </w:p>
    <w:p w14:paraId="3E5E869E" w14:textId="77777777" w:rsidR="00FA69B9" w:rsidRDefault="00FA69B9" w:rsidP="00FA69B9">
      <w:pPr>
        <w:suppressLineNumbers/>
        <w:spacing w:after="0" w:line="240" w:lineRule="auto"/>
      </w:pPr>
      <w:r>
        <w:t>U.S. National Park Service</w:t>
      </w:r>
    </w:p>
    <w:p w14:paraId="4B5F3FF4" w14:textId="77777777" w:rsidR="00FA69B9" w:rsidRDefault="00FA69B9" w:rsidP="00FA69B9">
      <w:pPr>
        <w:suppressLineNumbers/>
        <w:spacing w:after="0" w:line="240" w:lineRule="auto"/>
      </w:pPr>
      <w:r>
        <w:t>Alaska Regional Office</w:t>
      </w:r>
    </w:p>
    <w:p w14:paraId="20254457" w14:textId="77777777" w:rsidR="00FA69B9" w:rsidRDefault="00FA69B9" w:rsidP="00FA69B9">
      <w:pPr>
        <w:suppressLineNumbers/>
        <w:spacing w:after="0" w:line="240" w:lineRule="auto"/>
      </w:pPr>
      <w:r>
        <w:t>Juneau, AK</w:t>
      </w:r>
    </w:p>
    <w:p w14:paraId="50BB8922" w14:textId="77777777" w:rsidR="00FA69B9" w:rsidRDefault="00FA69B9" w:rsidP="00FA69B9">
      <w:pPr>
        <w:suppressLineNumbers/>
        <w:spacing w:after="0" w:line="240" w:lineRule="auto"/>
      </w:pPr>
    </w:p>
    <w:p w14:paraId="4588BACA" w14:textId="77777777" w:rsidR="00FA69B9" w:rsidRDefault="00FA69B9" w:rsidP="00FA69B9">
      <w:pPr>
        <w:suppressLineNumbers/>
        <w:spacing w:after="0" w:line="240" w:lineRule="auto"/>
      </w:pPr>
      <w:r>
        <w:t>Mark Scheuerell</w:t>
      </w:r>
    </w:p>
    <w:p w14:paraId="29729E44" w14:textId="77777777" w:rsidR="00FA69B9" w:rsidRDefault="00FA69B9" w:rsidP="00FA69B9">
      <w:pPr>
        <w:suppressLineNumbers/>
        <w:spacing w:after="0" w:line="240" w:lineRule="auto"/>
      </w:pPr>
      <w:r>
        <w:t>U.S. Geological Survey Washington Cooperative Fish and Wildlife Research Unit</w:t>
      </w:r>
    </w:p>
    <w:p w14:paraId="2D2E6A1A" w14:textId="77777777" w:rsidR="00FA69B9" w:rsidRDefault="00FA69B9" w:rsidP="00FA69B9">
      <w:pPr>
        <w:suppressLineNumbers/>
        <w:spacing w:after="0" w:line="240" w:lineRule="auto"/>
      </w:pPr>
      <w:r>
        <w:t xml:space="preserve">School of Aquatic and </w:t>
      </w:r>
      <w:commentRangeStart w:id="4"/>
      <w:commentRangeStart w:id="5"/>
      <w:r>
        <w:t>Fisheries</w:t>
      </w:r>
      <w:commentRangeEnd w:id="4"/>
      <w:r>
        <w:rPr>
          <w:rStyle w:val="CommentReference"/>
        </w:rPr>
        <w:commentReference w:id="4"/>
      </w:r>
      <w:commentRangeEnd w:id="5"/>
      <w:r w:rsidR="00C85FBF">
        <w:rPr>
          <w:rStyle w:val="CommentReference"/>
        </w:rPr>
        <w:commentReference w:id="5"/>
      </w:r>
      <w:r>
        <w:t xml:space="preserve"> Sciences</w:t>
      </w:r>
    </w:p>
    <w:p w14:paraId="68A9214A" w14:textId="77777777" w:rsidR="00FA69B9" w:rsidRDefault="00FA69B9" w:rsidP="00FA69B9">
      <w:pPr>
        <w:suppressLineNumbers/>
        <w:spacing w:after="0" w:line="240" w:lineRule="auto"/>
      </w:pPr>
      <w:r>
        <w:t>University of Washington</w:t>
      </w:r>
    </w:p>
    <w:p w14:paraId="3B6EF66A" w14:textId="77777777" w:rsidR="00FA69B9" w:rsidRDefault="00FA69B9" w:rsidP="00FA69B9">
      <w:pPr>
        <w:suppressLineNumbers/>
        <w:spacing w:after="0" w:line="240" w:lineRule="auto"/>
      </w:pPr>
      <w:r>
        <w:t>Seattle, WA</w:t>
      </w:r>
    </w:p>
    <w:p w14:paraId="2AF014E1" w14:textId="77777777" w:rsidR="00FA69B9" w:rsidRDefault="00FA69B9" w:rsidP="00FA69B9">
      <w:pPr>
        <w:suppressLineNumbers/>
        <w:spacing w:after="0" w:line="240" w:lineRule="auto"/>
      </w:pPr>
    </w:p>
    <w:p w14:paraId="575DC372" w14:textId="77777777" w:rsidR="00FA69B9" w:rsidRDefault="00FA69B9" w:rsidP="00FA69B9">
      <w:pPr>
        <w:suppressLineNumbers/>
        <w:spacing w:after="0" w:line="240" w:lineRule="auto"/>
      </w:pPr>
      <w:r>
        <w:t>Thomas Quinn</w:t>
      </w:r>
    </w:p>
    <w:p w14:paraId="431FBFBC" w14:textId="77777777" w:rsidR="00FA69B9" w:rsidRDefault="00FA69B9" w:rsidP="00FA69B9">
      <w:pPr>
        <w:suppressLineNumbers/>
        <w:spacing w:after="0" w:line="240" w:lineRule="auto"/>
      </w:pPr>
      <w:r>
        <w:t xml:space="preserve">School of Aquatic and </w:t>
      </w:r>
      <w:commentRangeStart w:id="6"/>
      <w:commentRangeStart w:id="7"/>
      <w:r>
        <w:t>Fisheries</w:t>
      </w:r>
      <w:commentRangeEnd w:id="6"/>
      <w:r>
        <w:rPr>
          <w:rStyle w:val="CommentReference"/>
        </w:rPr>
        <w:commentReference w:id="6"/>
      </w:r>
      <w:commentRangeEnd w:id="7"/>
      <w:r w:rsidR="00C85FBF">
        <w:rPr>
          <w:rStyle w:val="CommentReference"/>
        </w:rPr>
        <w:commentReference w:id="7"/>
      </w:r>
      <w:r>
        <w:t xml:space="preserve"> Sciences</w:t>
      </w:r>
    </w:p>
    <w:p w14:paraId="340B688A" w14:textId="77777777" w:rsidR="00FA69B9" w:rsidRDefault="00FA69B9" w:rsidP="00FA69B9">
      <w:pPr>
        <w:suppressLineNumbers/>
        <w:spacing w:after="0" w:line="240" w:lineRule="auto"/>
      </w:pPr>
      <w:r>
        <w:t>University of Washington</w:t>
      </w:r>
    </w:p>
    <w:p w14:paraId="34B6366C" w14:textId="77777777" w:rsidR="00FA69B9" w:rsidRDefault="00FA69B9" w:rsidP="00FA69B9">
      <w:pPr>
        <w:suppressLineNumbers/>
        <w:spacing w:after="0" w:line="240" w:lineRule="auto"/>
      </w:pPr>
      <w:r>
        <w:t>Seattle, WA</w:t>
      </w:r>
    </w:p>
    <w:p w14:paraId="4D52A13A" w14:textId="77777777" w:rsidR="00FA69B9" w:rsidRDefault="00FA69B9" w:rsidP="00FA69B9">
      <w:pPr>
        <w:suppressLineNumbers/>
        <w:spacing w:after="0" w:line="240" w:lineRule="auto"/>
      </w:pPr>
    </w:p>
    <w:p w14:paraId="76001FA9" w14:textId="77777777" w:rsidR="00FA69B9" w:rsidRDefault="00FA69B9" w:rsidP="00FA69B9">
      <w:pPr>
        <w:suppressLineNumbers/>
        <w:spacing w:after="0" w:line="240" w:lineRule="auto"/>
      </w:pPr>
      <w:r w:rsidRPr="005D6201">
        <w:t>This draft manuscript is distributed solely for purposes of scientific peer review. Its content is deliberative and predecisional, so it must not be disclosed or released by reviewers. Because the manuscript has not yet been approved for publication by the U.S. Geological Survey (USGS), it does not represent any official USGS finding or policy.</w:t>
      </w:r>
    </w:p>
    <w:p w14:paraId="5E505E1F" w14:textId="6339ECC9" w:rsidR="00FA69B9" w:rsidRDefault="00FA69B9" w:rsidP="00FA69B9">
      <w:pPr>
        <w:suppressLineNumbers/>
        <w:rPr>
          <w:u w:val="single"/>
        </w:rPr>
      </w:pPr>
      <w:r>
        <w:rPr>
          <w:u w:val="single"/>
        </w:rPr>
        <w:br w:type="page"/>
      </w:r>
    </w:p>
    <w:p w14:paraId="5B9C4B4F" w14:textId="2BF482F3" w:rsidR="00776C8C" w:rsidRDefault="00776C8C" w:rsidP="00FA69B9">
      <w:pPr>
        <w:spacing w:after="0" w:line="480" w:lineRule="auto"/>
        <w:rPr>
          <w:u w:val="single"/>
        </w:rPr>
      </w:pPr>
      <w:r w:rsidRPr="00776C8C">
        <w:rPr>
          <w:u w:val="single"/>
        </w:rPr>
        <w:lastRenderedPageBreak/>
        <w:t>Abstract</w:t>
      </w:r>
    </w:p>
    <w:p w14:paraId="30BA2820" w14:textId="67E9F801" w:rsidR="005D6201" w:rsidRDefault="005D6201" w:rsidP="00FA69B9">
      <w:pPr>
        <w:spacing w:after="0" w:line="480" w:lineRule="auto"/>
      </w:pPr>
      <w:r>
        <w:t>Hyperabundance</w:t>
      </w:r>
      <w:r w:rsidR="00776C8C" w:rsidRPr="00250E10">
        <w:t xml:space="preserve"> of endemic species within their native ran</w:t>
      </w:r>
      <w:r w:rsidR="00776C8C">
        <w:t>g</w:t>
      </w:r>
      <w:r w:rsidR="00776C8C" w:rsidRPr="00250E10">
        <w:t xml:space="preserve">e can pose a difficult management challenge. Whether due to direct human influence on their environments, </w:t>
      </w:r>
      <w:r>
        <w:t xml:space="preserve">or from </w:t>
      </w:r>
      <w:r w:rsidR="00776C8C" w:rsidRPr="00250E10">
        <w:t xml:space="preserve">indirect human influence </w:t>
      </w:r>
      <w:r>
        <w:t xml:space="preserve">due to </w:t>
      </w:r>
      <w:r w:rsidR="00776C8C" w:rsidRPr="00250E10">
        <w:t xml:space="preserve">shifting climate regimes, </w:t>
      </w:r>
      <w:r>
        <w:t>hyperabundance</w:t>
      </w:r>
      <w:r w:rsidR="00776C8C" w:rsidRPr="00250E10">
        <w:t xml:space="preserve"> of </w:t>
      </w:r>
      <w:commentRangeStart w:id="8"/>
      <w:commentRangeStart w:id="9"/>
      <w:r w:rsidR="00776C8C" w:rsidRPr="00250E10">
        <w:t>native</w:t>
      </w:r>
      <w:commentRangeEnd w:id="8"/>
      <w:r w:rsidR="00D951F8">
        <w:rPr>
          <w:rStyle w:val="CommentReference"/>
        </w:rPr>
        <w:commentReference w:id="8"/>
      </w:r>
      <w:commentRangeEnd w:id="9"/>
      <w:r w:rsidR="00C85FBF">
        <w:rPr>
          <w:rStyle w:val="CommentReference"/>
        </w:rPr>
        <w:commentReference w:id="9"/>
      </w:r>
      <w:r w:rsidR="00776C8C" w:rsidRPr="00250E10">
        <w:t xml:space="preserve"> species can be as perilous to an ecosystem as incursion from an invasive species. This study examines the case of </w:t>
      </w:r>
      <w:commentRangeStart w:id="10"/>
      <w:commentRangeStart w:id="11"/>
      <w:r w:rsidR="00776C8C" w:rsidRPr="00250E10">
        <w:t xml:space="preserve">pink </w:t>
      </w:r>
      <w:commentRangeEnd w:id="10"/>
      <w:r w:rsidR="004353FF">
        <w:rPr>
          <w:rStyle w:val="CommentReference"/>
        </w:rPr>
        <w:commentReference w:id="10"/>
      </w:r>
      <w:commentRangeEnd w:id="11"/>
      <w:r w:rsidR="00C85FBF">
        <w:rPr>
          <w:rStyle w:val="CommentReference"/>
        </w:rPr>
        <w:commentReference w:id="11"/>
      </w:r>
      <w:r w:rsidR="00776C8C" w:rsidRPr="00250E10">
        <w:t>salmon</w:t>
      </w:r>
      <w:ins w:id="12" w:author="Jeffrey Muehlbauer" w:date="2025-06-05T20:14:00Z" w16du:dateUtc="2025-06-06T04:14:00Z">
        <w:r w:rsidR="004353FF">
          <w:t xml:space="preserve"> (</w:t>
        </w:r>
      </w:ins>
      <w:ins w:id="13" w:author="Jeffrey Muehlbauer" w:date="2025-06-05T20:15:00Z">
        <w:r w:rsidR="004353FF" w:rsidRPr="004353FF">
          <w:rPr>
            <w:i/>
            <w:iCs/>
          </w:rPr>
          <w:t xml:space="preserve">Oncorhynchus </w:t>
        </w:r>
        <w:commentRangeStart w:id="14"/>
        <w:commentRangeStart w:id="15"/>
        <w:r w:rsidR="004353FF" w:rsidRPr="004353FF">
          <w:rPr>
            <w:i/>
            <w:iCs/>
          </w:rPr>
          <w:t>gorbuscha</w:t>
        </w:r>
      </w:ins>
      <w:commentRangeEnd w:id="14"/>
      <w:ins w:id="16" w:author="Jeffrey Muehlbauer" w:date="2025-06-05T20:16:00Z" w16du:dateUtc="2025-06-06T04:16:00Z">
        <w:r w:rsidR="004353FF">
          <w:rPr>
            <w:rStyle w:val="CommentReference"/>
          </w:rPr>
          <w:commentReference w:id="14"/>
        </w:r>
      </w:ins>
      <w:commentRangeEnd w:id="15"/>
      <w:r w:rsidR="00C85FBF">
        <w:rPr>
          <w:rStyle w:val="CommentReference"/>
        </w:rPr>
        <w:commentReference w:id="15"/>
      </w:r>
      <w:ins w:id="17" w:author="Jeffrey Muehlbauer" w:date="2025-06-05T20:14:00Z" w16du:dateUtc="2025-06-06T04:14:00Z">
        <w:r w:rsidR="004353FF">
          <w:t>)</w:t>
        </w:r>
      </w:ins>
      <w:r w:rsidR="00776C8C" w:rsidRPr="00250E10">
        <w:t xml:space="preserve"> </w:t>
      </w:r>
      <w:commentRangeStart w:id="18"/>
      <w:commentRangeStart w:id="19"/>
      <w:r w:rsidR="00776C8C" w:rsidRPr="00250E10">
        <w:t>in</w:t>
      </w:r>
      <w:commentRangeEnd w:id="18"/>
      <w:r w:rsidR="00AD008F">
        <w:rPr>
          <w:rStyle w:val="CommentReference"/>
        </w:rPr>
        <w:commentReference w:id="18"/>
      </w:r>
      <w:commentRangeEnd w:id="19"/>
      <w:r w:rsidR="00C85FBF">
        <w:rPr>
          <w:rStyle w:val="CommentReference"/>
        </w:rPr>
        <w:commentReference w:id="19"/>
      </w:r>
      <w:r w:rsidR="00776C8C" w:rsidRPr="00250E10">
        <w:t xml:space="preserve"> Sitka National Historical Park’s Indian River. Though native to the river, numbers of pink salmon returning in </w:t>
      </w:r>
      <w:r w:rsidR="00776C8C">
        <w:t>late summer</w:t>
      </w:r>
      <w:r w:rsidR="00776C8C" w:rsidRPr="00250E10">
        <w:t xml:space="preserve"> to spawn have grown exponentially in recent decades, putting other fish species </w:t>
      </w:r>
      <w:r w:rsidR="00776C8C">
        <w:t xml:space="preserve">reliant on the river </w:t>
      </w:r>
      <w:r w:rsidR="00776C8C" w:rsidRPr="00250E10">
        <w:t xml:space="preserve">at risk. This is of concern to park managers, as the National Park Service mandates the maintenance of conditions such as they would occur “absent human domination over the landscape.” Some observers believe that the activity of a nearby hatchery, which releases 3 million pink salmon fry each year, is directly contributing to the abundance of pink salmon seen at Indian River. This study seeks to determine whether this is indeed the case, or whether the increased numbers of pink salmon observed at Indian River are reflective of trends in the wider region. An assessment of pink salmon escapement data collected by the Alaska Department of Fish &amp; Game at </w:t>
      </w:r>
      <w:r w:rsidR="00776C8C">
        <w:t>known pink salmon streams in the region provide</w:t>
      </w:r>
      <w:r w:rsidR="00776C8C" w:rsidRPr="00250E10">
        <w:t xml:space="preserve">s a basis </w:t>
      </w:r>
      <w:del w:id="20" w:author="Jeffrey Muehlbauer" w:date="2025-06-05T20:20:00Z" w16du:dateUtc="2025-06-06T04:20:00Z">
        <w:r w:rsidR="00776C8C" w:rsidRPr="00250E10" w:rsidDel="004353FF">
          <w:delText>against which escapement observed at Indian River may be compared</w:delText>
        </w:r>
      </w:del>
      <w:ins w:id="21" w:author="Jeffrey Muehlbauer" w:date="2025-06-05T20:20:00Z" w16du:dateUtc="2025-06-06T04:20:00Z">
        <w:r w:rsidR="004353FF">
          <w:t xml:space="preserve">for such a </w:t>
        </w:r>
        <w:commentRangeStart w:id="22"/>
        <w:commentRangeStart w:id="23"/>
        <w:r w:rsidR="004353FF">
          <w:t>comparison</w:t>
        </w:r>
      </w:ins>
      <w:commentRangeEnd w:id="22"/>
      <w:ins w:id="24" w:author="Jeffrey Muehlbauer" w:date="2025-06-05T20:21:00Z" w16du:dateUtc="2025-06-06T04:21:00Z">
        <w:r w:rsidR="004353FF">
          <w:rPr>
            <w:rStyle w:val="CommentReference"/>
          </w:rPr>
          <w:commentReference w:id="22"/>
        </w:r>
      </w:ins>
      <w:commentRangeEnd w:id="23"/>
      <w:r w:rsidR="00C85FBF">
        <w:rPr>
          <w:rStyle w:val="CommentReference"/>
        </w:rPr>
        <w:commentReference w:id="23"/>
      </w:r>
      <w:r w:rsidR="00776C8C" w:rsidRPr="00250E10">
        <w:t>.</w:t>
      </w:r>
      <w:r>
        <w:br w:type="page"/>
      </w:r>
    </w:p>
    <w:p w14:paraId="53E6C43B" w14:textId="4CA5C996" w:rsidR="00120383" w:rsidRDefault="00905CAA" w:rsidP="00FA69B9">
      <w:pPr>
        <w:spacing w:after="0" w:line="480" w:lineRule="auto"/>
        <w:ind w:firstLine="720"/>
      </w:pPr>
      <w:r>
        <w:lastRenderedPageBreak/>
        <w:t xml:space="preserve">Since </w:t>
      </w:r>
      <w:r w:rsidR="00D97922">
        <w:t>its</w:t>
      </w:r>
      <w:r>
        <w:t xml:space="preserve"> inception, </w:t>
      </w:r>
      <w:r w:rsidR="00D97922">
        <w:t xml:space="preserve">the </w:t>
      </w:r>
      <w:r>
        <w:t>National Park</w:t>
      </w:r>
      <w:r w:rsidR="00D97922">
        <w:t xml:space="preserve"> Service</w:t>
      </w:r>
      <w:r>
        <w:t xml:space="preserve"> </w:t>
      </w:r>
      <w:r w:rsidR="00670EB8">
        <w:t xml:space="preserve">(NPS) </w:t>
      </w:r>
      <w:r>
        <w:t>ha</w:t>
      </w:r>
      <w:r w:rsidR="00D97922">
        <w:t>s</w:t>
      </w:r>
      <w:r>
        <w:t xml:space="preserve"> operated under a mandate to </w:t>
      </w:r>
      <w:r w:rsidR="00900097">
        <w:t>“</w:t>
      </w:r>
      <w:r w:rsidR="00A7415B">
        <w:t xml:space="preserve">preserve unimpaired the natural and cultural resources” under its </w:t>
      </w:r>
      <w:r w:rsidR="00F150CB">
        <w:t>stewardship</w:t>
      </w:r>
      <w:r w:rsidR="00E518EF">
        <w:t xml:space="preserve">.  For </w:t>
      </w:r>
      <w:r w:rsidR="00335000">
        <w:t>fish, wildlife</w:t>
      </w:r>
      <w:r w:rsidR="005C3D75">
        <w:t>,</w:t>
      </w:r>
      <w:r w:rsidR="00335000">
        <w:t xml:space="preserve"> and other </w:t>
      </w:r>
      <w:r w:rsidR="00E518EF">
        <w:t xml:space="preserve">natural resources, </w:t>
      </w:r>
      <w:r w:rsidR="00B44449">
        <w:t xml:space="preserve">this mandate </w:t>
      </w:r>
      <w:r w:rsidR="00335000">
        <w:t>calls for</w:t>
      </w:r>
      <w:r w:rsidR="00B44449">
        <w:t xml:space="preserve"> </w:t>
      </w:r>
      <w:r w:rsidR="00AC7325">
        <w:t>maintain</w:t>
      </w:r>
      <w:r w:rsidR="00B44449">
        <w:t>ing</w:t>
      </w:r>
      <w:r w:rsidR="00AC7325">
        <w:t xml:space="preserve"> </w:t>
      </w:r>
      <w:r w:rsidR="00E518EF">
        <w:t xml:space="preserve">abundances </w:t>
      </w:r>
      <w:r>
        <w:t xml:space="preserve">within </w:t>
      </w:r>
      <w:r w:rsidR="00D97922">
        <w:t>a</w:t>
      </w:r>
      <w:r>
        <w:t xml:space="preserve"> </w:t>
      </w:r>
      <w:del w:id="25" w:author="Jeffrey Muehlbauer" w:date="2025-06-05T20:22:00Z" w16du:dateUtc="2025-06-06T04:22:00Z">
        <w:r w:rsidR="00670EB8" w:rsidDel="004353FF">
          <w:delText>‘</w:delText>
        </w:r>
      </w:del>
      <w:ins w:id="26" w:author="Jeffrey Muehlbauer" w:date="2025-06-05T20:22:00Z" w16du:dateUtc="2025-06-06T04:22:00Z">
        <w:r w:rsidR="004353FF">
          <w:t>”</w:t>
        </w:r>
      </w:ins>
      <w:r>
        <w:t>natural range of variation</w:t>
      </w:r>
      <w:ins w:id="27" w:author="Jeffrey Muehlbauer" w:date="2025-06-05T20:22:00Z" w16du:dateUtc="2025-06-06T04:22:00Z">
        <w:r w:rsidR="004353FF">
          <w:t>”</w:t>
        </w:r>
      </w:ins>
      <w:del w:id="28" w:author="Jeffrey Muehlbauer" w:date="2025-06-05T20:22:00Z" w16du:dateUtc="2025-06-06T04:22:00Z">
        <w:r w:rsidR="00670EB8" w:rsidDel="004353FF">
          <w:delText>’</w:delText>
        </w:r>
      </w:del>
      <w:r w:rsidR="00A9712C">
        <w:t xml:space="preserve"> (National Park Service 2025a)</w:t>
      </w:r>
      <w:r>
        <w:t xml:space="preserve">. Pursuant to this, </w:t>
      </w:r>
      <w:r w:rsidR="00E518EF">
        <w:t>park managers</w:t>
      </w:r>
      <w:r>
        <w:t xml:space="preserve"> </w:t>
      </w:r>
      <w:r w:rsidR="00E518EF">
        <w:t xml:space="preserve">are often confronted with </w:t>
      </w:r>
      <w:r w:rsidR="00BD0D8E">
        <w:t>either</w:t>
      </w:r>
      <w:r>
        <w:t xml:space="preserve"> </w:t>
      </w:r>
      <w:r w:rsidR="00BD0D8E">
        <w:t xml:space="preserve">the </w:t>
      </w:r>
      <w:r>
        <w:t xml:space="preserve">scarcity of </w:t>
      </w:r>
      <w:r w:rsidR="00335000">
        <w:t>native</w:t>
      </w:r>
      <w:r>
        <w:t xml:space="preserve"> plant or animal species or </w:t>
      </w:r>
      <w:r w:rsidR="005B6630">
        <w:t xml:space="preserve">an </w:t>
      </w:r>
      <w:r>
        <w:t xml:space="preserve">abundance of non-native </w:t>
      </w:r>
      <w:r w:rsidR="00E518EF">
        <w:t xml:space="preserve">(exotic, invasive) </w:t>
      </w:r>
      <w:r>
        <w:t xml:space="preserve">species </w:t>
      </w:r>
      <w:r w:rsidR="00AC7325">
        <w:t xml:space="preserve">that may </w:t>
      </w:r>
      <w:r w:rsidR="005B6630">
        <w:t>damag</w:t>
      </w:r>
      <w:r w:rsidR="00AC7325">
        <w:t>e</w:t>
      </w:r>
      <w:r w:rsidR="005B6630">
        <w:t xml:space="preserve"> park </w:t>
      </w:r>
      <w:r>
        <w:t xml:space="preserve">ecosystems. </w:t>
      </w:r>
      <w:r w:rsidR="005B6630">
        <w:t xml:space="preserve">However, ecosystems </w:t>
      </w:r>
      <w:r w:rsidR="004652DC">
        <w:t>can</w:t>
      </w:r>
      <w:r w:rsidR="005B6630">
        <w:t xml:space="preserve"> also </w:t>
      </w:r>
      <w:r w:rsidR="00335000">
        <w:t>experience</w:t>
      </w:r>
      <w:r w:rsidR="005B6630">
        <w:t xml:space="preserve"> </w:t>
      </w:r>
      <w:r w:rsidR="00335000">
        <w:t>the</w:t>
      </w:r>
      <w:r w:rsidR="00E518EF">
        <w:t xml:space="preserve"> </w:t>
      </w:r>
      <w:commentRangeStart w:id="29"/>
      <w:commentRangeStart w:id="30"/>
      <w:r w:rsidR="005B6630">
        <w:t>hyper</w:t>
      </w:r>
      <w:r w:rsidR="00335000">
        <w:t>-</w:t>
      </w:r>
      <w:r w:rsidR="005B6630">
        <w:t xml:space="preserve">abundance </w:t>
      </w:r>
      <w:commentRangeEnd w:id="29"/>
      <w:r w:rsidR="00AB3E00">
        <w:rPr>
          <w:rStyle w:val="CommentReference"/>
        </w:rPr>
        <w:commentReference w:id="29"/>
      </w:r>
      <w:commentRangeEnd w:id="30"/>
      <w:r w:rsidR="00C85FBF">
        <w:rPr>
          <w:rStyle w:val="CommentReference"/>
        </w:rPr>
        <w:commentReference w:id="30"/>
      </w:r>
      <w:r w:rsidR="00335000">
        <w:t xml:space="preserve">(i.e., abundance far beyond the </w:t>
      </w:r>
      <w:r w:rsidR="00A7415B">
        <w:t xml:space="preserve">established </w:t>
      </w:r>
      <w:r w:rsidR="00335000">
        <w:t xml:space="preserve">range of densities) </w:t>
      </w:r>
      <w:r w:rsidR="005B6630">
        <w:t xml:space="preserve">of </w:t>
      </w:r>
      <w:r w:rsidR="003D3FEA">
        <w:t>a</w:t>
      </w:r>
      <w:r w:rsidR="00335000">
        <w:t xml:space="preserve"> </w:t>
      </w:r>
      <w:r w:rsidR="003D3FEA">
        <w:t>n</w:t>
      </w:r>
      <w:r w:rsidR="00335000">
        <w:t>ative</w:t>
      </w:r>
      <w:r w:rsidR="005B6630">
        <w:t xml:space="preserve"> species</w:t>
      </w:r>
      <w:r w:rsidR="0023159F">
        <w:t>,</w:t>
      </w:r>
      <w:r w:rsidR="00C223FB">
        <w:t xml:space="preserve"> due </w:t>
      </w:r>
      <w:del w:id="31" w:author="Jeffrey Muehlbauer" w:date="2025-06-05T20:23:00Z" w16du:dateUtc="2025-06-06T04:23:00Z">
        <w:r w:rsidR="0023159F" w:rsidDel="004353FF">
          <w:delText xml:space="preserve">either </w:delText>
        </w:r>
      </w:del>
      <w:r w:rsidR="00C223FB">
        <w:t xml:space="preserve">to </w:t>
      </w:r>
      <w:r w:rsidR="004652DC">
        <w:t xml:space="preserve">shifting </w:t>
      </w:r>
      <w:r w:rsidR="005B6630">
        <w:t xml:space="preserve">regional trends </w:t>
      </w:r>
      <w:r w:rsidR="004652DC">
        <w:t xml:space="preserve">in habitat suitability, </w:t>
      </w:r>
      <w:del w:id="32" w:author="Jeffrey Muehlbauer" w:date="2025-06-05T20:23:00Z" w16du:dateUtc="2025-06-06T04:23:00Z">
        <w:r w:rsidR="0023159F" w:rsidDel="004353FF">
          <w:delText xml:space="preserve">to </w:delText>
        </w:r>
      </w:del>
      <w:r w:rsidR="005B6630">
        <w:t xml:space="preserve">direct </w:t>
      </w:r>
      <w:r w:rsidR="004652DC">
        <w:t xml:space="preserve">(and often anthropogenic) intervention, or </w:t>
      </w:r>
      <w:del w:id="33" w:author="Jeffrey Muehlbauer" w:date="2025-06-05T20:23:00Z" w16du:dateUtc="2025-06-06T04:23:00Z">
        <w:r w:rsidR="0023159F" w:rsidDel="004353FF">
          <w:delText xml:space="preserve">to </w:delText>
        </w:r>
      </w:del>
      <w:r w:rsidR="004652DC">
        <w:t>a combination of the two</w:t>
      </w:r>
      <w:r w:rsidR="005B6630">
        <w:t xml:space="preserve">. </w:t>
      </w:r>
      <w:r w:rsidR="00120383">
        <w:t xml:space="preserve"> </w:t>
      </w:r>
    </w:p>
    <w:p w14:paraId="2F3C071C" w14:textId="18D38234" w:rsidR="00E518EF" w:rsidRDefault="00120383" w:rsidP="00FA69B9">
      <w:pPr>
        <w:spacing w:after="0" w:line="480" w:lineRule="auto"/>
        <w:ind w:firstLine="720"/>
      </w:pPr>
      <w:r>
        <w:t xml:space="preserve">For example, in </w:t>
      </w:r>
      <w:r w:rsidR="00847B01">
        <w:t xml:space="preserve">Yellowstone </w:t>
      </w:r>
      <w:r w:rsidR="005B6630">
        <w:t>National Park</w:t>
      </w:r>
      <w:r w:rsidR="00376DC6">
        <w:t>,</w:t>
      </w:r>
      <w:r>
        <w:t xml:space="preserve"> </w:t>
      </w:r>
      <w:r w:rsidR="005C3D75">
        <w:t xml:space="preserve">native </w:t>
      </w:r>
      <w:commentRangeStart w:id="34"/>
      <w:commentRangeStart w:id="35"/>
      <w:r w:rsidR="005B6630">
        <w:t>mountain pine beetles</w:t>
      </w:r>
      <w:commentRangeEnd w:id="34"/>
      <w:r w:rsidR="0085771F">
        <w:rPr>
          <w:rStyle w:val="CommentReference"/>
        </w:rPr>
        <w:commentReference w:id="34"/>
      </w:r>
      <w:commentRangeEnd w:id="35"/>
      <w:r w:rsidR="00C85FBF">
        <w:rPr>
          <w:rStyle w:val="CommentReference"/>
        </w:rPr>
        <w:commentReference w:id="35"/>
      </w:r>
      <w:r w:rsidR="005B6630">
        <w:t xml:space="preserve"> have recently decimated coniferous forests due to a lack of cold winter temperatures</w:t>
      </w:r>
      <w:r w:rsidR="00376DC6">
        <w:t>,</w:t>
      </w:r>
      <w:r w:rsidR="005B6630">
        <w:t xml:space="preserve"> which have traditionally limited the insects’ </w:t>
      </w:r>
      <w:r w:rsidR="00847B01">
        <w:t>numbers</w:t>
      </w:r>
      <w:r>
        <w:t xml:space="preserve"> and</w:t>
      </w:r>
      <w:r w:rsidR="00E518EF">
        <w:t>, by extension,</w:t>
      </w:r>
      <w:r>
        <w:t xml:space="preserve"> their impacts on forests</w:t>
      </w:r>
      <w:r w:rsidR="00847B01">
        <w:t xml:space="preserve"> (Gibson et al. 2008)</w:t>
      </w:r>
      <w:r w:rsidR="005B6630">
        <w:t>.</w:t>
      </w:r>
      <w:r w:rsidR="00847B01">
        <w:t xml:space="preserve"> </w:t>
      </w:r>
      <w:r w:rsidR="005B6630">
        <w:t xml:space="preserve"> </w:t>
      </w:r>
      <w:r>
        <w:t>Likewise, i</w:t>
      </w:r>
      <w:r w:rsidR="00F9748D">
        <w:t xml:space="preserve">n many Midwestern and </w:t>
      </w:r>
      <w:r w:rsidR="00C44A0B">
        <w:t>E</w:t>
      </w:r>
      <w:r w:rsidR="00F9748D">
        <w:t xml:space="preserve">astern </w:t>
      </w:r>
      <w:r w:rsidR="00670EB8">
        <w:t>NPS units</w:t>
      </w:r>
      <w:r w:rsidR="00F9748D">
        <w:t xml:space="preserve">, habitat alterations and the </w:t>
      </w:r>
      <w:r w:rsidR="00E518EF">
        <w:t xml:space="preserve">extirpation </w:t>
      </w:r>
      <w:r w:rsidR="00F9748D">
        <w:t xml:space="preserve">of natural predators outside park boundaries </w:t>
      </w:r>
      <w:del w:id="36" w:author="Jeffrey Muehlbauer" w:date="2025-06-05T20:39:00Z" w16du:dateUtc="2025-06-06T04:39:00Z">
        <w:r w:rsidR="00F9748D" w:rsidDel="00132AE2">
          <w:delText xml:space="preserve">has </w:delText>
        </w:r>
      </w:del>
      <w:ins w:id="37" w:author="Jeffrey Muehlbauer" w:date="2025-06-05T20:39:00Z" w16du:dateUtc="2025-06-06T04:39:00Z">
        <w:r w:rsidR="00132AE2">
          <w:t xml:space="preserve">have </w:t>
        </w:r>
      </w:ins>
      <w:r w:rsidR="00F9748D">
        <w:t xml:space="preserve">led to </w:t>
      </w:r>
      <w:r>
        <w:t xml:space="preserve">unprecedented </w:t>
      </w:r>
      <w:r w:rsidR="00F9748D">
        <w:t xml:space="preserve">densities of white-tailed deer, capable of intense foraging on vegetation and the depletion of resources </w:t>
      </w:r>
      <w:r w:rsidR="005C3D75">
        <w:t>on</w:t>
      </w:r>
      <w:r w:rsidR="00F83617">
        <w:t xml:space="preserve"> </w:t>
      </w:r>
      <w:r w:rsidR="00F9748D">
        <w:t>which other</w:t>
      </w:r>
      <w:r w:rsidR="005C3D75">
        <w:t xml:space="preserve"> </w:t>
      </w:r>
      <w:r w:rsidR="00F9748D">
        <w:t>species depend (</w:t>
      </w:r>
      <w:r w:rsidR="00656692">
        <w:t>Miller et al. 2023</w:t>
      </w:r>
      <w:r w:rsidR="00F9748D">
        <w:t xml:space="preserve">). </w:t>
      </w:r>
    </w:p>
    <w:p w14:paraId="19DB7BF7" w14:textId="55A44FFC" w:rsidR="00907B16" w:rsidRDefault="00E518EF" w:rsidP="00FA69B9">
      <w:pPr>
        <w:spacing w:after="0" w:line="480" w:lineRule="auto"/>
        <w:ind w:firstLine="720"/>
      </w:pPr>
      <w:commentRangeStart w:id="38"/>
      <w:commentRangeStart w:id="39"/>
      <w:r>
        <w:t xml:space="preserve">While </w:t>
      </w:r>
      <w:r w:rsidR="00AB0F7A">
        <w:t xml:space="preserve">there is little debate that </w:t>
      </w:r>
      <w:r>
        <w:t>these issues generate a need for management action, t</w:t>
      </w:r>
      <w:r w:rsidR="00686A4A">
        <w:t>he question of when some species exceed</w:t>
      </w:r>
      <w:del w:id="40" w:author="Chris Sergeant" w:date="2025-05-28T08:45:00Z" w16du:dateUtc="2025-05-28T15:45:00Z">
        <w:r w:rsidR="004652DC" w:rsidDel="0085771F">
          <w:delText>s</w:delText>
        </w:r>
      </w:del>
      <w:r w:rsidR="00686A4A">
        <w:t xml:space="preserve"> the natural range of </w:t>
      </w:r>
      <w:r w:rsidR="00F83617">
        <w:t xml:space="preserve">abundance and </w:t>
      </w:r>
      <w:del w:id="41" w:author="Chris Sergeant" w:date="2025-05-28T08:45:00Z" w16du:dateUtc="2025-05-28T15:45:00Z">
        <w:r w:rsidR="00A93FC4" w:rsidDel="0085771F">
          <w:delText xml:space="preserve">qualifies </w:delText>
        </w:r>
      </w:del>
      <w:del w:id="42" w:author="Chris Sergeant" w:date="2025-05-28T08:46:00Z" w16du:dateUtc="2025-05-28T15:46:00Z">
        <w:r w:rsidR="00A93FC4" w:rsidDel="0085771F">
          <w:delText xml:space="preserve">as hyper-abundant, </w:delText>
        </w:r>
        <w:r w:rsidR="00AB0F7A" w:rsidDel="0085771F">
          <w:delText xml:space="preserve"> thereby </w:delText>
        </w:r>
      </w:del>
      <w:r w:rsidR="00AB0F7A">
        <w:t>trigger</w:t>
      </w:r>
      <w:del w:id="43" w:author="Chris Sergeant" w:date="2025-05-28T08:46:00Z" w16du:dateUtc="2025-05-28T15:46:00Z">
        <w:r w:rsidR="00AB0F7A" w:rsidDel="0085771F">
          <w:delText>ing</w:delText>
        </w:r>
      </w:del>
      <w:r w:rsidR="00AB0F7A">
        <w:t xml:space="preserve"> a need for management action</w:t>
      </w:r>
      <w:del w:id="44" w:author="Chris Sergeant" w:date="2025-05-28T08:46:00Z" w16du:dateUtc="2025-05-28T15:46:00Z">
        <w:r w:rsidR="00AB0F7A" w:rsidDel="0085771F">
          <w:delText>,</w:delText>
        </w:r>
      </w:del>
      <w:r w:rsidR="00686A4A">
        <w:t xml:space="preserve"> </w:t>
      </w:r>
      <w:r w:rsidR="00AB0F7A">
        <w:t>can be difficult to ascertain</w:t>
      </w:r>
      <w:r w:rsidR="00686A4A">
        <w:t>.</w:t>
      </w:r>
      <w:commentRangeEnd w:id="38"/>
      <w:r w:rsidR="0085771F">
        <w:rPr>
          <w:rStyle w:val="CommentReference"/>
        </w:rPr>
        <w:commentReference w:id="38"/>
      </w:r>
      <w:commentRangeEnd w:id="39"/>
      <w:r w:rsidR="00C85FBF">
        <w:rPr>
          <w:rStyle w:val="CommentReference"/>
        </w:rPr>
        <w:commentReference w:id="39"/>
      </w:r>
      <w:r w:rsidR="00686A4A">
        <w:t xml:space="preserve"> In the case of the mountain pine beetle, numbers of the insects are on the rise throughout the Rocky Mountains due to shifting climate patterns (Gibson et al. 2008). Is this then an </w:t>
      </w:r>
      <w:del w:id="45" w:author="Jeffrey Muehlbauer" w:date="2025-06-05T20:40:00Z" w16du:dateUtc="2025-06-06T04:40:00Z">
        <w:r w:rsidR="00AB0F7A" w:rsidDel="00132AE2">
          <w:delText>‘</w:delText>
        </w:r>
      </w:del>
      <w:ins w:id="46" w:author="Jeffrey Muehlbauer" w:date="2025-06-05T20:40:00Z" w16du:dateUtc="2025-06-06T04:40:00Z">
        <w:r w:rsidR="00132AE2">
          <w:t>”</w:t>
        </w:r>
      </w:ins>
      <w:r w:rsidR="00686A4A">
        <w:t>unnatural</w:t>
      </w:r>
      <w:ins w:id="47" w:author="Jeffrey Muehlbauer" w:date="2025-06-05T20:40:00Z" w16du:dateUtc="2025-06-06T04:40:00Z">
        <w:r w:rsidR="00132AE2">
          <w:t>”</w:t>
        </w:r>
      </w:ins>
      <w:del w:id="48" w:author="Jeffrey Muehlbauer" w:date="2025-06-05T20:40:00Z" w16du:dateUtc="2025-06-06T04:40:00Z">
        <w:r w:rsidR="00AB0F7A" w:rsidDel="00132AE2">
          <w:delText>’</w:delText>
        </w:r>
      </w:del>
      <w:r w:rsidR="00686A4A">
        <w:t xml:space="preserve"> </w:t>
      </w:r>
      <w:r w:rsidR="005D6201">
        <w:t>hyperabundance</w:t>
      </w:r>
      <w:r w:rsidR="005C3D75">
        <w:t>,</w:t>
      </w:r>
      <w:r w:rsidR="00686A4A">
        <w:t xml:space="preserve"> or is it representative of a new natural state? </w:t>
      </w:r>
      <w:r w:rsidR="00AB0F7A">
        <w:t>P</w:t>
      </w:r>
      <w:r w:rsidR="00120383">
        <w:t xml:space="preserve">ark managers </w:t>
      </w:r>
      <w:r w:rsidR="00AB0F7A">
        <w:t xml:space="preserve">across the NPS are confronted with these issues as they seek to </w:t>
      </w:r>
      <w:r w:rsidR="00B81D24">
        <w:t>make careful and informed decisions</w:t>
      </w:r>
      <w:r w:rsidR="00BC69AC">
        <w:t xml:space="preserve"> </w:t>
      </w:r>
      <w:r w:rsidR="00B81D24">
        <w:t xml:space="preserve">using the best scientific information available </w:t>
      </w:r>
      <w:r w:rsidR="00F150CB">
        <w:t>to</w:t>
      </w:r>
      <w:r w:rsidR="00BC69AC">
        <w:t xml:space="preserve"> </w:t>
      </w:r>
      <w:r w:rsidR="00BC69AC">
        <w:lastRenderedPageBreak/>
        <w:t>preserve</w:t>
      </w:r>
      <w:r w:rsidR="00B81D24">
        <w:t xml:space="preserve"> natural</w:t>
      </w:r>
      <w:r w:rsidR="00BC69AC">
        <w:t xml:space="preserve"> resources</w:t>
      </w:r>
      <w:r w:rsidR="00AB0F7A">
        <w:t xml:space="preserve">. </w:t>
      </w:r>
      <w:r w:rsidR="00BC69AC">
        <w:t>These ideas are central to the research</w:t>
      </w:r>
      <w:r w:rsidR="0023159F">
        <w:t xml:space="preserve"> question</w:t>
      </w:r>
      <w:r w:rsidR="00BC69AC">
        <w:t xml:space="preserve"> presented in this article</w:t>
      </w:r>
      <w:r w:rsidR="005C3D75">
        <w:t>,</w:t>
      </w:r>
      <w:r w:rsidR="00BC69AC">
        <w:t xml:space="preserve"> which focuses on a </w:t>
      </w:r>
      <w:r w:rsidR="00907B16">
        <w:t xml:space="preserve">river </w:t>
      </w:r>
      <w:r w:rsidR="00BC69AC">
        <w:t xml:space="preserve">in a small National Historical Park in Sitka, Alaska. </w:t>
      </w:r>
    </w:p>
    <w:p w14:paraId="69599B5F" w14:textId="7162FA99" w:rsidR="008A32FE" w:rsidRDefault="00BA3E73" w:rsidP="00FA69B9">
      <w:pPr>
        <w:spacing w:after="0" w:line="480" w:lineRule="auto"/>
        <w:ind w:firstLine="720"/>
        <w:rPr>
          <w:rFonts w:cstheme="minorHAnsi"/>
          <w:color w:val="202122"/>
          <w:shd w:val="clear" w:color="auto" w:fill="FFFFFF"/>
        </w:rPr>
      </w:pPr>
      <w:r>
        <w:t xml:space="preserve">Sitka National Historical </w:t>
      </w:r>
      <w:r w:rsidR="00971D8A">
        <w:t>P</w:t>
      </w:r>
      <w:r>
        <w:t xml:space="preserve">ark is a </w:t>
      </w:r>
      <w:del w:id="49" w:author="Jeffrey Muehlbauer" w:date="2025-06-05T20:41:00Z" w16du:dateUtc="2025-06-06T04:41:00Z">
        <w:r w:rsidDel="00132AE2">
          <w:delText xml:space="preserve">small </w:delText>
        </w:r>
      </w:del>
      <w:r w:rsidR="00971D8A">
        <w:t>112-</w:t>
      </w:r>
      <w:r w:rsidR="003D3377">
        <w:t xml:space="preserve">acre </w:t>
      </w:r>
      <w:r>
        <w:t>coastal park in southe</w:t>
      </w:r>
      <w:r w:rsidR="00A93FC4">
        <w:t>aste</w:t>
      </w:r>
      <w:r>
        <w:t>rn</w:t>
      </w:r>
      <w:del w:id="50" w:author="Chris Sergeant" w:date="2025-05-28T08:48:00Z" w16du:dateUtc="2025-05-28T15:48:00Z">
        <w:r w:rsidDel="0085771F">
          <w:delText xml:space="preserve"> </w:delText>
        </w:r>
      </w:del>
      <w:r>
        <w:t xml:space="preserve"> Alaska</w:t>
      </w:r>
      <w:r w:rsidR="00B44449">
        <w:t xml:space="preserve">.  </w:t>
      </w:r>
      <w:r w:rsidR="00A93FC4">
        <w:t>It</w:t>
      </w:r>
      <w:r w:rsidR="00B44449">
        <w:t xml:space="preserve"> </w:t>
      </w:r>
      <w:r w:rsidR="008A32FE">
        <w:t xml:space="preserve">was designated a </w:t>
      </w:r>
      <w:r w:rsidR="00B44449">
        <w:t>n</w:t>
      </w:r>
      <w:r w:rsidR="008A32FE">
        <w:t xml:space="preserve">ational </w:t>
      </w:r>
      <w:r w:rsidR="00B44449">
        <w:t xml:space="preserve">monument </w:t>
      </w:r>
      <w:r w:rsidR="008A32FE">
        <w:t xml:space="preserve">in 1910 and </w:t>
      </w:r>
      <w:r w:rsidR="00B44449">
        <w:t xml:space="preserve">a national </w:t>
      </w:r>
      <w:r w:rsidR="008A32FE">
        <w:t xml:space="preserve">park in 1972 </w:t>
      </w:r>
      <w:r w:rsidR="00971D8A">
        <w:rPr>
          <w:rFonts w:cstheme="minorHAnsi"/>
          <w:color w:val="202122"/>
          <w:shd w:val="clear" w:color="auto" w:fill="FFFFFF"/>
        </w:rPr>
        <w:t>to</w:t>
      </w:r>
      <w:r w:rsidR="00971D8A">
        <w:t xml:space="preserve"> </w:t>
      </w:r>
      <w:r w:rsidR="008A32FE">
        <w:t xml:space="preserve">conserve </w:t>
      </w:r>
      <w:r w:rsidR="00AC7325">
        <w:t xml:space="preserve">the </w:t>
      </w:r>
      <w:r w:rsidR="00A93FC4">
        <w:t xml:space="preserve">site of </w:t>
      </w:r>
      <w:r w:rsidR="00AC7325">
        <w:t>a</w:t>
      </w:r>
      <w:ins w:id="51" w:author="Chris Sergeant" w:date="2025-05-28T08:48:00Z" w16du:dateUtc="2025-05-28T15:48:00Z">
        <w:r w:rsidR="0085771F">
          <w:t>n</w:t>
        </w:r>
      </w:ins>
      <w:r w:rsidR="00AC7325">
        <w:t xml:space="preserve"> </w:t>
      </w:r>
      <w:r w:rsidR="005C3D75">
        <w:t xml:space="preserve">1804 </w:t>
      </w:r>
      <w:r w:rsidR="00AC7325">
        <w:t xml:space="preserve">battle </w:t>
      </w:r>
      <w:r w:rsidR="00AC7325">
        <w:rPr>
          <w:rFonts w:cstheme="minorHAnsi"/>
          <w:color w:val="202122"/>
          <w:shd w:val="clear" w:color="auto" w:fill="FFFFFF"/>
        </w:rPr>
        <w:t xml:space="preserve">between native Tlingit </w:t>
      </w:r>
      <w:ins w:id="52" w:author="Jeffrey Muehlbauer" w:date="2025-06-05T20:41:00Z" w16du:dateUtc="2025-06-06T04:41:00Z">
        <w:r w:rsidR="00132AE2">
          <w:rPr>
            <w:rFonts w:cstheme="minorHAnsi"/>
            <w:color w:val="202122"/>
            <w:shd w:val="clear" w:color="auto" w:fill="FFFFFF"/>
          </w:rPr>
          <w:t xml:space="preserve">peoples </w:t>
        </w:r>
      </w:ins>
      <w:r w:rsidR="00AC7325">
        <w:rPr>
          <w:rFonts w:cstheme="minorHAnsi"/>
          <w:color w:val="202122"/>
          <w:shd w:val="clear" w:color="auto" w:fill="FFFFFF"/>
        </w:rPr>
        <w:t>and Russian colonizers.</w:t>
      </w:r>
      <w:r w:rsidR="008A32FE" w:rsidRPr="008A32FE">
        <w:rPr>
          <w:rFonts w:cstheme="minorHAnsi"/>
          <w:color w:val="202122"/>
          <w:shd w:val="clear" w:color="auto" w:fill="FFFFFF"/>
        </w:rPr>
        <w:t xml:space="preserve"> </w:t>
      </w:r>
      <w:r w:rsidR="008A32FE">
        <w:rPr>
          <w:rFonts w:cstheme="minorHAnsi"/>
          <w:color w:val="202122"/>
          <w:shd w:val="clear" w:color="auto" w:fill="FFFFFF"/>
        </w:rPr>
        <w:t xml:space="preserve"> The park </w:t>
      </w:r>
      <w:r w:rsidR="00A93FC4">
        <w:rPr>
          <w:rFonts w:cstheme="minorHAnsi"/>
          <w:color w:val="202122"/>
          <w:shd w:val="clear" w:color="auto" w:fill="FFFFFF"/>
        </w:rPr>
        <w:t>receives</w:t>
      </w:r>
      <w:r w:rsidR="008A32FE">
        <w:rPr>
          <w:rFonts w:cstheme="minorHAnsi"/>
          <w:color w:val="202122"/>
          <w:shd w:val="clear" w:color="auto" w:fill="FFFFFF"/>
        </w:rPr>
        <w:t xml:space="preserve"> </w:t>
      </w:r>
      <w:r w:rsidR="00B81D24">
        <w:rPr>
          <w:rFonts w:cstheme="minorHAnsi"/>
          <w:color w:val="202122"/>
          <w:shd w:val="clear" w:color="auto" w:fill="FFFFFF"/>
        </w:rPr>
        <w:t>nearly four hundred thousand</w:t>
      </w:r>
      <w:r w:rsidR="008A32FE">
        <w:rPr>
          <w:rFonts w:cstheme="minorHAnsi"/>
          <w:color w:val="202122"/>
          <w:shd w:val="clear" w:color="auto" w:fill="FFFFFF"/>
        </w:rPr>
        <w:t xml:space="preserve"> </w:t>
      </w:r>
      <w:r w:rsidR="00A93FC4">
        <w:rPr>
          <w:rFonts w:cstheme="minorHAnsi"/>
          <w:color w:val="202122"/>
          <w:shd w:val="clear" w:color="auto" w:fill="FFFFFF"/>
        </w:rPr>
        <w:t>visitors</w:t>
      </w:r>
      <w:r w:rsidR="008A32FE">
        <w:rPr>
          <w:rFonts w:cstheme="minorHAnsi"/>
          <w:color w:val="202122"/>
          <w:shd w:val="clear" w:color="auto" w:fill="FFFFFF"/>
        </w:rPr>
        <w:t xml:space="preserve"> each year </w:t>
      </w:r>
      <w:r w:rsidR="008A32FE">
        <w:t xml:space="preserve">who learn about the history </w:t>
      </w:r>
      <w:r w:rsidR="00971D8A">
        <w:t>of Sitka</w:t>
      </w:r>
      <w:del w:id="53" w:author="Jeffrey Muehlbauer" w:date="2025-06-05T20:41:00Z" w16du:dateUtc="2025-06-06T04:41:00Z">
        <w:r w:rsidR="00A7415B" w:rsidDel="00132AE2">
          <w:delText>,</w:delText>
        </w:r>
      </w:del>
      <w:ins w:id="54" w:author="Jeffrey Muehlbauer" w:date="2025-06-05T20:41:00Z" w16du:dateUtc="2025-06-06T04:41:00Z">
        <w:r w:rsidR="00132AE2">
          <w:t xml:space="preserve"> and</w:t>
        </w:r>
      </w:ins>
      <w:r w:rsidR="008A32FE">
        <w:t xml:space="preserve"> </w:t>
      </w:r>
      <w:r w:rsidR="00971D8A">
        <w:t xml:space="preserve">Tlingit </w:t>
      </w:r>
      <w:r w:rsidR="008A32FE">
        <w:t>culture</w:t>
      </w:r>
      <w:r w:rsidR="00A7415B">
        <w:t>,</w:t>
      </w:r>
      <w:r w:rsidR="00A93FC4">
        <w:t xml:space="preserve"> </w:t>
      </w:r>
      <w:ins w:id="55" w:author="Jeffrey Muehlbauer" w:date="2025-06-05T20:42:00Z" w16du:dateUtc="2025-06-06T04:42:00Z">
        <w:r w:rsidR="00132AE2">
          <w:t xml:space="preserve">and </w:t>
        </w:r>
      </w:ins>
      <w:r w:rsidR="00A93FC4">
        <w:t>view</w:t>
      </w:r>
      <w:r w:rsidR="008A32FE">
        <w:t xml:space="preserve"> totem poles along designated trails</w:t>
      </w:r>
      <w:ins w:id="56" w:author="Jeffrey Muehlbauer" w:date="2025-06-05T20:42:00Z" w16du:dateUtc="2025-06-06T04:42:00Z">
        <w:r w:rsidR="00132AE2">
          <w:t xml:space="preserve"> as well as</w:t>
        </w:r>
      </w:ins>
      <w:del w:id="57" w:author="Jeffrey Muehlbauer" w:date="2025-06-05T20:42:00Z" w16du:dateUtc="2025-06-06T04:42:00Z">
        <w:r w:rsidR="00A7415B" w:rsidDel="00132AE2">
          <w:delText>,</w:delText>
        </w:r>
        <w:r w:rsidR="008A32FE" w:rsidDel="00132AE2">
          <w:delText xml:space="preserve"> and</w:delText>
        </w:r>
      </w:del>
      <w:r w:rsidR="008A32FE">
        <w:t xml:space="preserve"> active</w:t>
      </w:r>
      <w:r w:rsidR="00971D8A">
        <w:t xml:space="preserve"> traditional</w:t>
      </w:r>
      <w:r w:rsidR="008A32FE">
        <w:t xml:space="preserve"> totem carving activities. </w:t>
      </w:r>
      <w:r w:rsidR="00A93FC4">
        <w:t xml:space="preserve"> </w:t>
      </w:r>
      <w:r w:rsidR="005C3D75">
        <w:t xml:space="preserve">Along with the preservation of cultural resources related </w:t>
      </w:r>
      <w:r w:rsidR="00A93FC4">
        <w:t>to</w:t>
      </w:r>
      <w:r w:rsidR="005C3D75">
        <w:t xml:space="preserve"> </w:t>
      </w:r>
      <w:r w:rsidR="00A93FC4">
        <w:t>the site, t</w:t>
      </w:r>
      <w:r w:rsidR="008A32FE">
        <w:t xml:space="preserve">he park is </w:t>
      </w:r>
      <w:r w:rsidR="00B44449">
        <w:t xml:space="preserve">also </w:t>
      </w:r>
      <w:r w:rsidR="008A32FE">
        <w:t>managed</w:t>
      </w:r>
      <w:r w:rsidR="00971D8A">
        <w:t xml:space="preserve"> to</w:t>
      </w:r>
      <w:r w:rsidR="00971D8A">
        <w:rPr>
          <w:rFonts w:cstheme="minorHAnsi"/>
          <w:color w:val="202122"/>
          <w:shd w:val="clear" w:color="auto" w:fill="FFFFFF"/>
        </w:rPr>
        <w:t xml:space="preserve"> preserve</w:t>
      </w:r>
      <w:r w:rsidR="00B81D24">
        <w:rPr>
          <w:rFonts w:cstheme="minorHAnsi"/>
          <w:color w:val="202122"/>
          <w:shd w:val="clear" w:color="auto" w:fill="FFFFFF"/>
        </w:rPr>
        <w:t xml:space="preserve"> approximately </w:t>
      </w:r>
      <w:commentRangeStart w:id="58"/>
      <w:commentRangeStart w:id="59"/>
      <w:r w:rsidR="00B81D24">
        <w:rPr>
          <w:rFonts w:cstheme="minorHAnsi"/>
          <w:color w:val="202122"/>
          <w:shd w:val="clear" w:color="auto" w:fill="FFFFFF"/>
        </w:rPr>
        <w:t xml:space="preserve">120 acres </w:t>
      </w:r>
      <w:commentRangeEnd w:id="58"/>
      <w:r w:rsidR="00132AE2">
        <w:rPr>
          <w:rStyle w:val="CommentReference"/>
        </w:rPr>
        <w:commentReference w:id="58"/>
      </w:r>
      <w:commentRangeEnd w:id="59"/>
      <w:r w:rsidR="00C85FBF">
        <w:rPr>
          <w:rStyle w:val="CommentReference"/>
        </w:rPr>
        <w:commentReference w:id="59"/>
      </w:r>
      <w:r w:rsidR="00B81D24">
        <w:rPr>
          <w:rFonts w:cstheme="minorHAnsi"/>
          <w:color w:val="202122"/>
          <w:shd w:val="clear" w:color="auto" w:fill="FFFFFF"/>
        </w:rPr>
        <w:t>of</w:t>
      </w:r>
      <w:r w:rsidR="00971D8A">
        <w:rPr>
          <w:rFonts w:cstheme="minorHAnsi"/>
          <w:color w:val="202122"/>
          <w:shd w:val="clear" w:color="auto" w:fill="FFFFFF"/>
        </w:rPr>
        <w:t xml:space="preserve"> </w:t>
      </w:r>
      <w:r w:rsidR="008A32FE">
        <w:t>spruce-hemlock forest</w:t>
      </w:r>
      <w:r w:rsidR="00B44449">
        <w:t xml:space="preserve">, riparian ecosystem, </w:t>
      </w:r>
      <w:r w:rsidR="008A32FE">
        <w:t>and the Indian River</w:t>
      </w:r>
      <w:r w:rsidR="00D73626">
        <w:t xml:space="preserve">, </w:t>
      </w:r>
      <w:r w:rsidR="00B44449">
        <w:t xml:space="preserve">which includes a section of </w:t>
      </w:r>
      <w:r w:rsidR="00D73626">
        <w:t>the</w:t>
      </w:r>
      <w:r w:rsidR="008A32FE">
        <w:t xml:space="preserve"> main reach and </w:t>
      </w:r>
      <w:r w:rsidR="00B44449">
        <w:t xml:space="preserve">the </w:t>
      </w:r>
      <w:r w:rsidR="008A32FE">
        <w:t xml:space="preserve">intertidal area </w:t>
      </w:r>
      <w:r w:rsidR="005C3D75">
        <w:t xml:space="preserve">that </w:t>
      </w:r>
      <w:r w:rsidR="008A32FE">
        <w:t>fall</w:t>
      </w:r>
      <w:r w:rsidR="00B44449">
        <w:t>s</w:t>
      </w:r>
      <w:r w:rsidR="008A32FE">
        <w:t xml:space="preserve"> within the park boundaries</w:t>
      </w:r>
      <w:r w:rsidR="00FA498E">
        <w:t xml:space="preserve"> (</w:t>
      </w:r>
      <w:r w:rsidR="00077505">
        <w:t>National Park Service 2025</w:t>
      </w:r>
      <w:r w:rsidR="00A9712C">
        <w:t>b</w:t>
      </w:r>
      <w:r w:rsidR="00FA498E">
        <w:t>)</w:t>
      </w:r>
      <w:r w:rsidR="008A32FE">
        <w:t xml:space="preserve">.  </w:t>
      </w:r>
    </w:p>
    <w:p w14:paraId="265814DB" w14:textId="7D34A688" w:rsidR="006B08A1" w:rsidRDefault="00FA69B9" w:rsidP="00FA69B9">
      <w:pPr>
        <w:spacing w:after="0" w:line="480" w:lineRule="auto"/>
        <w:ind w:firstLine="720"/>
        <w:rPr>
          <w:rFonts w:cstheme="minorHAnsi"/>
          <w:color w:val="202122"/>
          <w:shd w:val="clear" w:color="auto" w:fill="FFFFFF"/>
        </w:rPr>
      </w:pPr>
      <w:r w:rsidRPr="00160E9E">
        <w:rPr>
          <w:rFonts w:cstheme="minorHAnsi"/>
          <w:noProof/>
          <w:color w:val="202122"/>
          <w:shd w:val="clear" w:color="auto" w:fill="FFFFFF"/>
        </w:rPr>
        <mc:AlternateContent>
          <mc:Choice Requires="wps">
            <w:drawing>
              <wp:anchor distT="45720" distB="45720" distL="114300" distR="114300" simplePos="0" relativeHeight="251660288" behindDoc="0" locked="0" layoutInCell="1" allowOverlap="1" wp14:anchorId="4BBE94A2" wp14:editId="14FA5600">
                <wp:simplePos x="0" y="0"/>
                <wp:positionH relativeFrom="margin">
                  <wp:align>left</wp:align>
                </wp:positionH>
                <wp:positionV relativeFrom="paragraph">
                  <wp:posOffset>3826776</wp:posOffset>
                </wp:positionV>
                <wp:extent cx="5773420" cy="339725"/>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AEBA060" w14:textId="1F8B7CDD" w:rsidR="00160E9E" w:rsidRPr="00160E9E" w:rsidRDefault="00160E9E">
                            <w:pPr>
                              <w:rPr>
                                <w:i/>
                                <w:iCs/>
                              </w:rPr>
                            </w:pPr>
                            <w:r w:rsidRPr="00160E9E">
                              <w:rPr>
                                <w:i/>
                                <w:iCs/>
                              </w:rPr>
                              <w:t>Pink salmon spawning at Indian Rive</w:t>
                            </w:r>
                            <w:r>
                              <w:rPr>
                                <w:i/>
                                <w:iCs/>
                              </w:rPr>
                              <w:t>r,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BE94A2" id="_x0000_t202" coordsize="21600,21600" o:spt="202" path="m,l,21600r21600,l21600,xe">
                <v:stroke joinstyle="miter"/>
                <v:path gradientshapeok="t" o:connecttype="rect"/>
              </v:shapetype>
              <v:shape id="Text Box 2" o:spid="_x0000_s1026" type="#_x0000_t202" style="position:absolute;left:0;text-align:left;margin-left:0;margin-top:301.3pt;width:454.6pt;height:26.75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" stroked="f">
                <v:textbox>
                  <w:txbxContent>
                    <w:p w14:paraId="6AEBA060" w14:textId="1F8B7CDD" w:rsidR="00160E9E" w:rsidRPr="00160E9E" w:rsidRDefault="00160E9E">
                      <w:pPr>
                        <w:rPr>
                          <w:i/>
                          <w:iCs/>
                        </w:rPr>
                      </w:pPr>
                      <w:r w:rsidRPr="00160E9E">
                        <w:rPr>
                          <w:i/>
                          <w:iCs/>
                        </w:rPr>
                        <w:t>Pink salmon spawning at Indian Rive</w:t>
                      </w:r>
                      <w:r>
                        <w:rPr>
                          <w:i/>
                          <w:iCs/>
                        </w:rPr>
                        <w:t>r, Sitka National Historical Park</w:t>
                      </w:r>
                    </w:p>
                  </w:txbxContent>
                </v:textbox>
                <w10:wrap type="square" anchorx="margin"/>
              </v:shape>
            </w:pict>
          </mc:Fallback>
        </mc:AlternateContent>
      </w:r>
      <w:r w:rsidR="00683623">
        <w:rPr>
          <w:rFonts w:cstheme="minorHAnsi"/>
          <w:color w:val="202122"/>
          <w:shd w:val="clear" w:color="auto" w:fill="FFFFFF"/>
        </w:rPr>
        <w:t xml:space="preserve">Since time immemorial </w:t>
      </w:r>
      <w:r w:rsidR="005B2D22" w:rsidRPr="00D80A1F">
        <w:rPr>
          <w:rFonts w:cstheme="minorHAnsi"/>
          <w:color w:val="202122"/>
          <w:u w:val="single"/>
          <w:shd w:val="clear" w:color="auto" w:fill="FFFFFF"/>
        </w:rPr>
        <w:t>K</w:t>
      </w:r>
      <w:r w:rsidR="005B2D22" w:rsidRPr="00D80A1F">
        <w:rPr>
          <w:rFonts w:cstheme="minorHAnsi"/>
          <w:color w:val="202122"/>
          <w:shd w:val="clear" w:color="auto" w:fill="FFFFFF"/>
        </w:rPr>
        <w:t>aasda Héen</w:t>
      </w:r>
      <w:r w:rsidR="005B2D22">
        <w:rPr>
          <w:rFonts w:cstheme="minorHAnsi"/>
          <w:color w:val="202122"/>
          <w:shd w:val="clear" w:color="auto" w:fill="FFFFFF"/>
        </w:rPr>
        <w:t xml:space="preserve"> (the </w:t>
      </w:r>
      <w:r w:rsidR="00B81D24">
        <w:rPr>
          <w:rFonts w:cstheme="minorHAnsi"/>
          <w:color w:val="202122"/>
          <w:shd w:val="clear" w:color="auto" w:fill="FFFFFF"/>
        </w:rPr>
        <w:t xml:space="preserve">Tlingit name for </w:t>
      </w:r>
      <w:r w:rsidR="005B2D22">
        <w:rPr>
          <w:rFonts w:cstheme="minorHAnsi"/>
          <w:color w:val="202122"/>
          <w:shd w:val="clear" w:color="auto" w:fill="FFFFFF"/>
        </w:rPr>
        <w:t xml:space="preserve">Indian River) </w:t>
      </w:r>
      <w:r w:rsidR="00683623">
        <w:rPr>
          <w:rFonts w:cstheme="minorHAnsi"/>
          <w:color w:val="202122"/>
          <w:shd w:val="clear" w:color="auto" w:fill="FFFFFF"/>
        </w:rPr>
        <w:t>has been</w:t>
      </w:r>
      <w:r w:rsidR="00F0612A">
        <w:rPr>
          <w:rFonts w:cstheme="minorHAnsi"/>
          <w:color w:val="202122"/>
          <w:shd w:val="clear" w:color="auto" w:fill="FFFFFF"/>
        </w:rPr>
        <w:t xml:space="preserve"> the</w:t>
      </w:r>
      <w:r w:rsidR="00683623">
        <w:rPr>
          <w:rFonts w:cstheme="minorHAnsi"/>
          <w:color w:val="202122"/>
          <w:shd w:val="clear" w:color="auto" w:fill="FFFFFF"/>
        </w:rPr>
        <w:t xml:space="preserve"> </w:t>
      </w:r>
      <w:r w:rsidR="005B2D22">
        <w:rPr>
          <w:rFonts w:cstheme="minorHAnsi"/>
          <w:color w:val="202122"/>
          <w:shd w:val="clear" w:color="auto" w:fill="FFFFFF"/>
        </w:rPr>
        <w:t xml:space="preserve">location of </w:t>
      </w:r>
      <w:r>
        <w:rPr>
          <w:noProof/>
        </w:rPr>
        <w:drawing>
          <wp:inline distT="0" distB="0" distL="0" distR="0" wp14:anchorId="2063B108" wp14:editId="2B8B36D5">
            <wp:extent cx="5913755" cy="3401695"/>
            <wp:effectExtent l="0" t="0" r="0" b="8255"/>
            <wp:docPr id="509437577" name="Picture 1" descr="A river with fish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7577" name="Picture 1" descr="A river with fish in i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13755" cy="3401695"/>
                    </a:xfrm>
                    <a:prstGeom prst="rect">
                      <a:avLst/>
                    </a:prstGeom>
                    <a:noFill/>
                  </pic:spPr>
                </pic:pic>
              </a:graphicData>
            </a:graphic>
          </wp:inline>
        </w:drawing>
      </w:r>
      <w:r w:rsidR="00683623">
        <w:rPr>
          <w:rFonts w:cstheme="minorHAnsi"/>
          <w:color w:val="202122"/>
          <w:shd w:val="clear" w:color="auto" w:fill="FFFFFF"/>
        </w:rPr>
        <w:lastRenderedPageBreak/>
        <w:t>a fishing camp and harvesting site for the Kiks.</w:t>
      </w:r>
      <w:r w:rsidR="00683623" w:rsidRPr="00EF3316">
        <w:rPr>
          <w:rFonts w:cstheme="minorHAnsi"/>
          <w:color w:val="202122"/>
          <w:shd w:val="clear" w:color="auto" w:fill="FFFFFF"/>
        </w:rPr>
        <w:t>á</w:t>
      </w:r>
      <w:r w:rsidR="00683623">
        <w:rPr>
          <w:rFonts w:cstheme="minorHAnsi"/>
          <w:color w:val="202122"/>
          <w:shd w:val="clear" w:color="auto" w:fill="FFFFFF"/>
        </w:rPr>
        <w:t>di clan</w:t>
      </w:r>
      <w:r w:rsidR="0023159F">
        <w:rPr>
          <w:rFonts w:cstheme="minorHAnsi"/>
          <w:color w:val="202122"/>
          <w:shd w:val="clear" w:color="auto" w:fill="FFFFFF"/>
        </w:rPr>
        <w:t xml:space="preserve">. The river </w:t>
      </w:r>
      <w:r w:rsidR="00B44449">
        <w:rPr>
          <w:rFonts w:cstheme="minorHAnsi"/>
          <w:color w:val="202122"/>
          <w:shd w:val="clear" w:color="auto" w:fill="FFFFFF"/>
        </w:rPr>
        <w:t xml:space="preserve">was </w:t>
      </w:r>
      <w:r w:rsidR="00683623">
        <w:rPr>
          <w:rFonts w:cstheme="minorHAnsi"/>
          <w:color w:val="202122"/>
          <w:shd w:val="clear" w:color="auto" w:fill="FFFFFF"/>
        </w:rPr>
        <w:t xml:space="preserve">particularly valued for its proximity to the clan’s </w:t>
      </w:r>
      <w:r w:rsidR="00B81D24">
        <w:rPr>
          <w:rFonts w:cstheme="minorHAnsi"/>
          <w:color w:val="202122"/>
          <w:shd w:val="clear" w:color="auto" w:fill="FFFFFF"/>
        </w:rPr>
        <w:t xml:space="preserve">permanent and </w:t>
      </w:r>
      <w:r w:rsidR="00683623">
        <w:rPr>
          <w:rFonts w:cstheme="minorHAnsi"/>
          <w:color w:val="202122"/>
          <w:shd w:val="clear" w:color="auto" w:fill="FFFFFF"/>
        </w:rPr>
        <w:t>winter villages, as well as for hosting runs of Pacific salmon species</w:t>
      </w:r>
      <w:r w:rsidR="005B2D22">
        <w:rPr>
          <w:rFonts w:cstheme="minorHAnsi"/>
          <w:color w:val="202122"/>
          <w:shd w:val="clear" w:color="auto" w:fill="FFFFFF"/>
        </w:rPr>
        <w:t xml:space="preserve">, </w:t>
      </w:r>
    </w:p>
    <w:p w14:paraId="3A51EB56" w14:textId="39F2B22A" w:rsidR="0048393D" w:rsidRDefault="005B2D22" w:rsidP="00FA69B9">
      <w:pPr>
        <w:spacing w:after="0" w:line="480" w:lineRule="auto"/>
      </w:pPr>
      <w:r>
        <w:rPr>
          <w:rFonts w:cstheme="minorHAnsi"/>
          <w:color w:val="202122"/>
          <w:shd w:val="clear" w:color="auto" w:fill="FFFFFF"/>
        </w:rPr>
        <w:t xml:space="preserve">including </w:t>
      </w:r>
      <w:r w:rsidR="006B67AF">
        <w:rPr>
          <w:rFonts w:cstheme="minorHAnsi"/>
          <w:color w:val="202122"/>
          <w:shd w:val="clear" w:color="auto" w:fill="FFFFFF"/>
        </w:rPr>
        <w:t>chum</w:t>
      </w:r>
      <w:r>
        <w:rPr>
          <w:rFonts w:cstheme="minorHAnsi"/>
          <w:color w:val="202122"/>
          <w:shd w:val="clear" w:color="auto" w:fill="FFFFFF"/>
        </w:rPr>
        <w:t xml:space="preserve"> (</w:t>
      </w:r>
      <w:r w:rsidR="00D73626" w:rsidRPr="00C44A0B">
        <w:rPr>
          <w:i/>
          <w:iCs/>
        </w:rPr>
        <w:t>Oncorhynchus keta</w:t>
      </w:r>
      <w:r w:rsidR="00D73626">
        <w:rPr>
          <w:i/>
          <w:iCs/>
        </w:rPr>
        <w:t xml:space="preserve">, </w:t>
      </w:r>
      <w:r w:rsidR="00D73626" w:rsidRPr="00EB397D">
        <w:t>Gaynii, téel</w:t>
      </w:r>
      <w:r>
        <w:rPr>
          <w:rFonts w:cstheme="minorHAnsi"/>
          <w:color w:val="202122"/>
          <w:shd w:val="clear" w:color="auto" w:fill="FFFFFF"/>
        </w:rPr>
        <w:t xml:space="preserve">), </w:t>
      </w:r>
      <w:r w:rsidR="006B67AF">
        <w:rPr>
          <w:rFonts w:cstheme="minorHAnsi"/>
          <w:color w:val="202122"/>
          <w:shd w:val="clear" w:color="auto" w:fill="FFFFFF"/>
        </w:rPr>
        <w:t>coho</w:t>
      </w:r>
      <w:r>
        <w:rPr>
          <w:rFonts w:cstheme="minorHAnsi"/>
          <w:color w:val="202122"/>
          <w:shd w:val="clear" w:color="auto" w:fill="FFFFFF"/>
        </w:rPr>
        <w:t xml:space="preserve"> (</w:t>
      </w:r>
      <w:r w:rsidR="00EB397D" w:rsidRPr="00EB397D">
        <w:rPr>
          <w:rFonts w:cstheme="minorHAnsi"/>
          <w:i/>
          <w:iCs/>
          <w:color w:val="202122"/>
          <w:shd w:val="clear" w:color="auto" w:fill="FFFFFF"/>
        </w:rPr>
        <w:t>O. kisutch</w:t>
      </w:r>
      <w:r w:rsidR="00EB397D">
        <w:rPr>
          <w:rFonts w:cstheme="minorHAnsi"/>
          <w:color w:val="202122"/>
          <w:shd w:val="clear" w:color="auto" w:fill="FFFFFF"/>
        </w:rPr>
        <w:t xml:space="preserve">, </w:t>
      </w:r>
      <w:r w:rsidR="00EB397D" w:rsidRPr="00EB397D">
        <w:rPr>
          <w:rFonts w:cstheme="minorHAnsi"/>
          <w:color w:val="202122"/>
          <w:shd w:val="clear" w:color="auto" w:fill="FFFFFF"/>
        </w:rPr>
        <w:t>ÜÜx, l’ook</w:t>
      </w:r>
      <w:r>
        <w:rPr>
          <w:rFonts w:cstheme="minorHAnsi"/>
          <w:color w:val="202122"/>
          <w:shd w:val="clear" w:color="auto" w:fill="FFFFFF"/>
        </w:rPr>
        <w:t xml:space="preserve">), </w:t>
      </w:r>
      <w:r w:rsidR="00EB397D">
        <w:rPr>
          <w:rFonts w:cstheme="minorHAnsi"/>
          <w:color w:val="202122"/>
          <w:shd w:val="clear" w:color="auto" w:fill="FFFFFF"/>
        </w:rPr>
        <w:t>C</w:t>
      </w:r>
      <w:r w:rsidR="006B67AF">
        <w:rPr>
          <w:rFonts w:cstheme="minorHAnsi"/>
          <w:color w:val="202122"/>
          <w:shd w:val="clear" w:color="auto" w:fill="FFFFFF"/>
        </w:rPr>
        <w:t>hinoo</w:t>
      </w:r>
      <w:r w:rsidR="00EB397D">
        <w:rPr>
          <w:rFonts w:cstheme="minorHAnsi"/>
          <w:color w:val="202122"/>
          <w:shd w:val="clear" w:color="auto" w:fill="FFFFFF"/>
        </w:rPr>
        <w:t>k (</w:t>
      </w:r>
      <w:r w:rsidR="00EB397D" w:rsidRPr="00EB397D">
        <w:rPr>
          <w:rFonts w:cstheme="minorHAnsi"/>
          <w:i/>
          <w:iCs/>
          <w:color w:val="202122"/>
          <w:shd w:val="clear" w:color="auto" w:fill="FFFFFF"/>
        </w:rPr>
        <w:t>O. tshawytscha</w:t>
      </w:r>
      <w:r w:rsidR="00EB397D">
        <w:rPr>
          <w:rFonts w:cstheme="minorHAnsi"/>
          <w:color w:val="202122"/>
          <w:shd w:val="clear" w:color="auto" w:fill="FFFFFF"/>
        </w:rPr>
        <w:t xml:space="preserve">, </w:t>
      </w:r>
      <w:r w:rsidR="00EB397D" w:rsidRPr="00EB397D">
        <w:rPr>
          <w:rFonts w:cstheme="minorHAnsi"/>
          <w:color w:val="202122"/>
          <w:shd w:val="clear" w:color="auto" w:fill="FFFFFF"/>
        </w:rPr>
        <w:t>Yee, t’á</w:t>
      </w:r>
      <w:r w:rsidR="00EB397D">
        <w:rPr>
          <w:rFonts w:cstheme="minorHAnsi"/>
          <w:color w:val="202122"/>
          <w:shd w:val="clear" w:color="auto" w:fill="FFFFFF"/>
        </w:rPr>
        <w:t>)</w:t>
      </w:r>
      <w:r w:rsidR="00683623">
        <w:rPr>
          <w:rFonts w:cstheme="minorHAnsi"/>
          <w:color w:val="202122"/>
          <w:shd w:val="clear" w:color="auto" w:fill="FFFFFF"/>
        </w:rPr>
        <w:t xml:space="preserve"> </w:t>
      </w:r>
      <w:r w:rsidR="003D4FE4">
        <w:rPr>
          <w:rFonts w:cstheme="minorHAnsi"/>
          <w:color w:val="202122"/>
          <w:shd w:val="clear" w:color="auto" w:fill="FFFFFF"/>
        </w:rPr>
        <w:t>and pink salmon (</w:t>
      </w:r>
      <w:r w:rsidR="003D4FE4" w:rsidRPr="00EB397D">
        <w:rPr>
          <w:rFonts w:cstheme="minorHAnsi"/>
          <w:i/>
          <w:iCs/>
          <w:color w:val="202122"/>
          <w:shd w:val="clear" w:color="auto" w:fill="FFFFFF"/>
        </w:rPr>
        <w:t>O. gorbuscha</w:t>
      </w:r>
      <w:r w:rsidR="003D4FE4">
        <w:rPr>
          <w:rFonts w:cstheme="minorHAnsi"/>
          <w:color w:val="202122"/>
          <w:shd w:val="clear" w:color="auto" w:fill="FFFFFF"/>
        </w:rPr>
        <w:t xml:space="preserve">, </w:t>
      </w:r>
      <w:r w:rsidR="003D4FE4" w:rsidRPr="00EB397D">
        <w:rPr>
          <w:rFonts w:cstheme="minorHAnsi"/>
          <w:color w:val="202122"/>
          <w:shd w:val="clear" w:color="auto" w:fill="FFFFFF"/>
        </w:rPr>
        <w:t>Sti’moon, cháas’</w:t>
      </w:r>
      <w:r w:rsidR="003D4FE4">
        <w:rPr>
          <w:rFonts w:cstheme="minorHAnsi"/>
          <w:color w:val="202122"/>
          <w:shd w:val="clear" w:color="auto" w:fill="FFFFFF"/>
        </w:rPr>
        <w:t xml:space="preserve">) </w:t>
      </w:r>
      <w:r w:rsidR="00683623">
        <w:rPr>
          <w:rFonts w:cstheme="minorHAnsi"/>
          <w:color w:val="202122"/>
          <w:shd w:val="clear" w:color="auto" w:fill="FFFFFF"/>
        </w:rPr>
        <w:t>(Thornton 1998)</w:t>
      </w:r>
      <w:r w:rsidR="003D4FE4">
        <w:rPr>
          <w:rFonts w:cstheme="minorHAnsi"/>
          <w:color w:val="202122"/>
          <w:shd w:val="clear" w:color="auto" w:fill="FFFFFF"/>
        </w:rPr>
        <w:t>.  Pink salmon</w:t>
      </w:r>
      <w:r w:rsidR="00A93FC4">
        <w:rPr>
          <w:rFonts w:cstheme="minorHAnsi"/>
          <w:color w:val="202122"/>
          <w:shd w:val="clear" w:color="auto" w:fill="FFFFFF"/>
        </w:rPr>
        <w:t xml:space="preserve">, the most abundant species of </w:t>
      </w:r>
      <w:commentRangeStart w:id="60"/>
      <w:commentRangeStart w:id="61"/>
      <w:r w:rsidR="00A93FC4">
        <w:rPr>
          <w:rFonts w:cstheme="minorHAnsi"/>
          <w:color w:val="202122"/>
          <w:shd w:val="clear" w:color="auto" w:fill="FFFFFF"/>
        </w:rPr>
        <w:t>salmon</w:t>
      </w:r>
      <w:commentRangeEnd w:id="60"/>
      <w:r w:rsidR="00132AE2">
        <w:rPr>
          <w:rStyle w:val="CommentReference"/>
        </w:rPr>
        <w:commentReference w:id="60"/>
      </w:r>
      <w:commentRangeEnd w:id="61"/>
      <w:r w:rsidR="00CB6929">
        <w:rPr>
          <w:rStyle w:val="CommentReference"/>
        </w:rPr>
        <w:commentReference w:id="61"/>
      </w:r>
      <w:r w:rsidR="00A93FC4">
        <w:rPr>
          <w:rFonts w:cstheme="minorHAnsi"/>
          <w:color w:val="202122"/>
          <w:shd w:val="clear" w:color="auto" w:fill="FFFFFF"/>
        </w:rPr>
        <w:t>,</w:t>
      </w:r>
      <w:r w:rsidR="003D4FE4">
        <w:rPr>
          <w:rFonts w:cstheme="minorHAnsi"/>
          <w:color w:val="202122"/>
          <w:shd w:val="clear" w:color="auto" w:fill="FFFFFF"/>
        </w:rPr>
        <w:t xml:space="preserve"> </w:t>
      </w:r>
      <w:r w:rsidR="006B67AF">
        <w:rPr>
          <w:rFonts w:cstheme="minorHAnsi"/>
          <w:color w:val="202122"/>
          <w:shd w:val="clear" w:color="auto" w:fill="FFFFFF"/>
        </w:rPr>
        <w:t xml:space="preserve">typically return to spawn in </w:t>
      </w:r>
      <w:r w:rsidR="003D4FE4">
        <w:rPr>
          <w:rFonts w:cstheme="minorHAnsi"/>
          <w:color w:val="202122"/>
          <w:shd w:val="clear" w:color="auto" w:fill="FFFFFF"/>
        </w:rPr>
        <w:t>late summer</w:t>
      </w:r>
      <w:r w:rsidR="006B67AF">
        <w:rPr>
          <w:rFonts w:cstheme="minorHAnsi"/>
          <w:color w:val="202122"/>
          <w:shd w:val="clear" w:color="auto" w:fill="FFFFFF"/>
        </w:rPr>
        <w:t xml:space="preserve">.  </w:t>
      </w:r>
      <w:r w:rsidR="00B44449">
        <w:rPr>
          <w:rFonts w:cstheme="minorHAnsi"/>
          <w:color w:val="202122"/>
          <w:shd w:val="clear" w:color="auto" w:fill="FFFFFF"/>
        </w:rPr>
        <w:t xml:space="preserve">When the </w:t>
      </w:r>
      <w:r w:rsidR="006B67AF">
        <w:rPr>
          <w:rFonts w:cstheme="minorHAnsi"/>
          <w:color w:val="202122"/>
          <w:shd w:val="clear" w:color="auto" w:fill="FFFFFF"/>
        </w:rPr>
        <w:t>eggs hatch in the spring</w:t>
      </w:r>
      <w:r w:rsidR="003573E5">
        <w:rPr>
          <w:rFonts w:cstheme="minorHAnsi"/>
          <w:color w:val="202122"/>
          <w:shd w:val="clear" w:color="auto" w:fill="FFFFFF"/>
        </w:rPr>
        <w:t>,</w:t>
      </w:r>
      <w:r w:rsidR="00B44449">
        <w:rPr>
          <w:rFonts w:cstheme="minorHAnsi"/>
          <w:color w:val="202122"/>
          <w:shd w:val="clear" w:color="auto" w:fill="FFFFFF"/>
        </w:rPr>
        <w:t xml:space="preserve"> juvenile pink salmon emerge from the river gravel</w:t>
      </w:r>
      <w:r w:rsidR="006B67AF">
        <w:rPr>
          <w:rFonts w:cstheme="minorHAnsi"/>
          <w:color w:val="202122"/>
          <w:shd w:val="clear" w:color="auto" w:fill="FFFFFF"/>
        </w:rPr>
        <w:t xml:space="preserve"> </w:t>
      </w:r>
      <w:r w:rsidR="00683623" w:rsidRPr="00CD14B8">
        <w:t xml:space="preserve">and </w:t>
      </w:r>
      <w:r w:rsidR="006B67AF">
        <w:t xml:space="preserve">immediately </w:t>
      </w:r>
      <w:r w:rsidR="00B44449">
        <w:t xml:space="preserve">migrate to </w:t>
      </w:r>
      <w:r w:rsidR="00683623" w:rsidRPr="00CD14B8">
        <w:t xml:space="preserve">the ocean, </w:t>
      </w:r>
      <w:r w:rsidR="00683623">
        <w:t>with all members of a brood</w:t>
      </w:r>
      <w:r w:rsidR="00683623" w:rsidRPr="00CD14B8">
        <w:t xml:space="preserve"> return</w:t>
      </w:r>
      <w:r w:rsidR="00683623">
        <w:t>ing</w:t>
      </w:r>
      <w:r w:rsidR="00683623" w:rsidRPr="00CD14B8">
        <w:t xml:space="preserve"> to spawn</w:t>
      </w:r>
      <w:r w:rsidR="003D4FE4">
        <w:t xml:space="preserve"> as adults</w:t>
      </w:r>
      <w:r w:rsidR="00683623" w:rsidRPr="00CD14B8">
        <w:t xml:space="preserve"> two years </w:t>
      </w:r>
      <w:commentRangeStart w:id="62"/>
      <w:commentRangeStart w:id="63"/>
      <w:r w:rsidR="00683623" w:rsidRPr="00CD14B8">
        <w:t>later</w:t>
      </w:r>
      <w:commentRangeEnd w:id="62"/>
      <w:r w:rsidR="00BC0840">
        <w:rPr>
          <w:rStyle w:val="CommentReference"/>
        </w:rPr>
        <w:commentReference w:id="62"/>
      </w:r>
      <w:commentRangeEnd w:id="63"/>
      <w:r w:rsidR="00CB6929">
        <w:rPr>
          <w:rStyle w:val="CommentReference"/>
        </w:rPr>
        <w:commentReference w:id="63"/>
      </w:r>
      <w:r w:rsidR="00683623" w:rsidRPr="00CD14B8">
        <w:t xml:space="preserve">. This leads to two </w:t>
      </w:r>
      <w:r w:rsidR="00A93FC4">
        <w:t xml:space="preserve">numerically and </w:t>
      </w:r>
      <w:r w:rsidR="00683623" w:rsidRPr="00CD14B8">
        <w:t>genetically distinct runs in even numbered and odd numbered years</w:t>
      </w:r>
      <w:r w:rsidR="00A93FC4">
        <w:t>. U</w:t>
      </w:r>
      <w:r w:rsidR="00683623" w:rsidRPr="00CD14B8">
        <w:t>nlike regions</w:t>
      </w:r>
      <w:r w:rsidR="00A93FC4">
        <w:t xml:space="preserve"> farther north and south in the range of the species, the Indian River and others </w:t>
      </w:r>
      <w:r w:rsidR="00B44449">
        <w:t xml:space="preserve">in this area </w:t>
      </w:r>
      <w:r w:rsidR="00683623" w:rsidRPr="00CD14B8">
        <w:t>see</w:t>
      </w:r>
      <w:r w:rsidR="009B19FD">
        <w:t xml:space="preserve"> little</w:t>
      </w:r>
      <w:r w:rsidR="00B44449">
        <w:t xml:space="preserve"> variation in </w:t>
      </w:r>
      <w:r w:rsidR="00A93FC4">
        <w:t xml:space="preserve">abundance between the even and odd </w:t>
      </w:r>
      <w:commentRangeStart w:id="64"/>
      <w:commentRangeStart w:id="65"/>
      <w:r w:rsidR="00A93FC4">
        <w:t>cycles</w:t>
      </w:r>
      <w:commentRangeEnd w:id="64"/>
      <w:r w:rsidR="00132AE2">
        <w:rPr>
          <w:rStyle w:val="CommentReference"/>
        </w:rPr>
        <w:commentReference w:id="64"/>
      </w:r>
      <w:commentRangeEnd w:id="65"/>
      <w:r w:rsidR="00CB6929">
        <w:rPr>
          <w:rStyle w:val="CommentReference"/>
        </w:rPr>
        <w:commentReference w:id="65"/>
      </w:r>
      <w:r w:rsidR="00683623">
        <w:t xml:space="preserve"> (Alaska Department of Fish and Game 2024a)</w:t>
      </w:r>
      <w:r w:rsidR="00683623" w:rsidRPr="00CD14B8">
        <w:t>.</w:t>
      </w:r>
    </w:p>
    <w:p w14:paraId="4EFABC49" w14:textId="5FAFBE30" w:rsidR="007C2D58" w:rsidRDefault="00683623" w:rsidP="00FA69B9">
      <w:pPr>
        <w:spacing w:after="0" w:line="480" w:lineRule="auto"/>
        <w:ind w:firstLine="720"/>
      </w:pPr>
      <w:commentRangeStart w:id="66"/>
      <w:commentRangeStart w:id="67"/>
      <w:r>
        <w:t xml:space="preserve">Pink salmon are an important food resource for predators and scavenging wildlife, a source of </w:t>
      </w:r>
      <w:del w:id="68" w:author="Jeffrey Muehlbauer" w:date="2025-06-05T20:47:00Z" w16du:dateUtc="2025-06-06T04:47:00Z">
        <w:r w:rsidDel="00132AE2">
          <w:delText>‘</w:delText>
        </w:r>
      </w:del>
      <w:r>
        <w:t>marine-derived</w:t>
      </w:r>
      <w:del w:id="69" w:author="Jeffrey Muehlbauer" w:date="2025-06-05T20:47:00Z" w16du:dateUtc="2025-06-06T04:47:00Z">
        <w:r w:rsidDel="00132AE2">
          <w:delText>’</w:delText>
        </w:r>
      </w:del>
      <w:r>
        <w:t xml:space="preserve"> nutrients and energy for river and riparian ecosystems</w:t>
      </w:r>
      <w:commentRangeEnd w:id="66"/>
      <w:r w:rsidR="00BC0840">
        <w:rPr>
          <w:rStyle w:val="CommentReference"/>
        </w:rPr>
        <w:commentReference w:id="66"/>
      </w:r>
      <w:commentRangeEnd w:id="67"/>
      <w:r w:rsidR="00CB6929">
        <w:rPr>
          <w:rStyle w:val="CommentReference"/>
        </w:rPr>
        <w:commentReference w:id="67"/>
      </w:r>
      <w:r>
        <w:t xml:space="preserve">, and a coveted </w:t>
      </w:r>
      <w:r w:rsidR="00F23B4D">
        <w:t xml:space="preserve">viewing </w:t>
      </w:r>
      <w:r>
        <w:t xml:space="preserve">experience for visitors to the park who </w:t>
      </w:r>
      <w:r w:rsidR="00B44449">
        <w:t xml:space="preserve">observe </w:t>
      </w:r>
      <w:r>
        <w:t xml:space="preserve">the spawning and migrating fish from a footbridge that spans the river.  </w:t>
      </w:r>
      <w:r w:rsidRPr="00CD14B8">
        <w:t xml:space="preserve">Although pink salmon have always been abundant </w:t>
      </w:r>
      <w:r w:rsidR="00F23B4D">
        <w:t xml:space="preserve">in the </w:t>
      </w:r>
      <w:r>
        <w:t>Indian River</w:t>
      </w:r>
      <w:r w:rsidRPr="00CD14B8">
        <w:t xml:space="preserve">, their numbers have increased rapidly in the last </w:t>
      </w:r>
      <w:r w:rsidR="00194C44">
        <w:t>several</w:t>
      </w:r>
      <w:r w:rsidR="00A93FC4">
        <w:t xml:space="preserve"> decades</w:t>
      </w:r>
      <w:r w:rsidR="005C67FF">
        <w:t xml:space="preserve">.  The Alaska Department of Fish and Game (ADFG) peak escapement surveys (numbers of fish that have ‘escaped’ the fishery and returned to spawn in the river) </w:t>
      </w:r>
      <w:r w:rsidR="00F23B4D">
        <w:t xml:space="preserve">demonstrate </w:t>
      </w:r>
      <w:r w:rsidR="005C67FF">
        <w:t xml:space="preserve">that, since 1980, pink salmon abundance has increased from several thousand to regularly exceeding 100,000 fish </w:t>
      </w:r>
      <w:commentRangeStart w:id="70"/>
      <w:commentRangeStart w:id="71"/>
      <w:r w:rsidR="005C67FF">
        <w:t>annually</w:t>
      </w:r>
      <w:commentRangeEnd w:id="70"/>
      <w:r w:rsidR="003C64A6">
        <w:rPr>
          <w:rStyle w:val="CommentReference"/>
        </w:rPr>
        <w:commentReference w:id="70"/>
      </w:r>
      <w:commentRangeEnd w:id="71"/>
      <w:r w:rsidR="00CB6929">
        <w:rPr>
          <w:rStyle w:val="CommentReference"/>
        </w:rPr>
        <w:commentReference w:id="71"/>
      </w:r>
      <w:r w:rsidR="005C67FF">
        <w:t xml:space="preserve"> (Stopha 2015). </w:t>
      </w:r>
      <w:r w:rsidR="00194C44">
        <w:t>Moreover</w:t>
      </w:r>
      <w:r w:rsidR="005C67FF">
        <w:t xml:space="preserve">, </w:t>
      </w:r>
      <w:r w:rsidR="00194C44">
        <w:t xml:space="preserve">there are indications that </w:t>
      </w:r>
      <w:r w:rsidR="008E5548">
        <w:t xml:space="preserve">the </w:t>
      </w:r>
      <w:r w:rsidR="00194C44">
        <w:t>duration</w:t>
      </w:r>
      <w:r w:rsidR="008E5548">
        <w:t xml:space="preserve"> of pink salmon spawning, </w:t>
      </w:r>
      <w:r w:rsidR="005F4F26">
        <w:t>formerly</w:t>
      </w:r>
      <w:r w:rsidR="008E5548">
        <w:t xml:space="preserve"> limited to August and September, now regularly spans July through October. </w:t>
      </w:r>
      <w:r>
        <w:t xml:space="preserve"> </w:t>
      </w:r>
    </w:p>
    <w:p w14:paraId="54EFEC72" w14:textId="5F96F50D" w:rsidR="00160E9E" w:rsidRDefault="007A0B9E" w:rsidP="00FA69B9">
      <w:pPr>
        <w:spacing w:after="0" w:line="480" w:lineRule="auto"/>
        <w:ind w:firstLine="720"/>
      </w:pPr>
      <w:r>
        <w:t xml:space="preserve">High salmon densities in the river </w:t>
      </w:r>
      <w:r w:rsidR="009B19FD">
        <w:t>a</w:t>
      </w:r>
      <w:r w:rsidR="00184D67">
        <w:t xml:space="preserve">re not </w:t>
      </w:r>
      <w:r w:rsidR="00E34C7D">
        <w:t xml:space="preserve">necessarily </w:t>
      </w:r>
      <w:r w:rsidR="00376DC6">
        <w:t xml:space="preserve">a </w:t>
      </w:r>
      <w:r w:rsidR="00184D67">
        <w:t xml:space="preserve">cause for </w:t>
      </w:r>
      <w:r w:rsidR="00D56BFF">
        <w:t xml:space="preserve">management </w:t>
      </w:r>
      <w:r w:rsidR="00184D67">
        <w:t>concern</w:t>
      </w:r>
      <w:r w:rsidR="00FC1602">
        <w:t>,</w:t>
      </w:r>
      <w:r w:rsidR="00184D67">
        <w:t xml:space="preserve"> </w:t>
      </w:r>
      <w:r>
        <w:t xml:space="preserve">as </w:t>
      </w:r>
      <w:r w:rsidR="00FC1602">
        <w:t xml:space="preserve">they may be </w:t>
      </w:r>
      <w:r w:rsidR="00184D67">
        <w:t>naturally occurring phenomena influence</w:t>
      </w:r>
      <w:r>
        <w:t>d</w:t>
      </w:r>
      <w:r w:rsidR="00184D67">
        <w:t xml:space="preserve"> </w:t>
      </w:r>
      <w:r>
        <w:t xml:space="preserve">by variation in </w:t>
      </w:r>
      <w:r w:rsidR="00184D67">
        <w:t xml:space="preserve">stream conditions, ocean productivity, </w:t>
      </w:r>
    </w:p>
    <w:p w14:paraId="3B57C3BB" w14:textId="72A1F831" w:rsidR="00160E9E" w:rsidRDefault="00184D67" w:rsidP="00FA69B9">
      <w:pPr>
        <w:spacing w:after="0" w:line="480" w:lineRule="auto"/>
      </w:pPr>
      <w:r>
        <w:t>predation intensity, and commercial harvests, among other</w:t>
      </w:r>
      <w:r w:rsidR="00FC1602">
        <w:t xml:space="preserve"> factors</w:t>
      </w:r>
      <w:r w:rsidR="00E34C7D">
        <w:t xml:space="preserve"> (</w:t>
      </w:r>
      <w:r w:rsidR="00177F5D">
        <w:t>Manhard et al. 2017</w:t>
      </w:r>
      <w:r w:rsidR="00E34C7D">
        <w:t>)</w:t>
      </w:r>
      <w:r>
        <w:t xml:space="preserve">. </w:t>
      </w:r>
      <w:r w:rsidR="007A0B9E">
        <w:t xml:space="preserve">However, </w:t>
      </w:r>
    </w:p>
    <w:p w14:paraId="2D0235B1" w14:textId="5D9CB344" w:rsidR="00FA69B9" w:rsidRDefault="00FA69B9" w:rsidP="00FA69B9">
      <w:pPr>
        <w:spacing w:after="0" w:line="480" w:lineRule="auto"/>
      </w:pPr>
      <w:r w:rsidRPr="00160E9E">
        <w:rPr>
          <w:rFonts w:cstheme="minorHAnsi"/>
          <w:noProof/>
          <w:color w:val="202122"/>
          <w:shd w:val="clear" w:color="auto" w:fill="FFFFFF"/>
        </w:rPr>
        <w:lastRenderedPageBreak/>
        <mc:AlternateContent>
          <mc:Choice Requires="wps">
            <w:drawing>
              <wp:anchor distT="45720" distB="45720" distL="114300" distR="114300" simplePos="0" relativeHeight="251662336" behindDoc="0" locked="0" layoutInCell="1" allowOverlap="1" wp14:anchorId="5B35BA63" wp14:editId="02C20600">
                <wp:simplePos x="0" y="0"/>
                <wp:positionH relativeFrom="margin">
                  <wp:align>left</wp:align>
                </wp:positionH>
                <wp:positionV relativeFrom="paragraph">
                  <wp:posOffset>5342344</wp:posOffset>
                </wp:positionV>
                <wp:extent cx="5773420" cy="339725"/>
                <wp:effectExtent l="0" t="0" r="0" b="3175"/>
                <wp:wrapSquare wrapText="bothSides"/>
                <wp:docPr id="470768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339725"/>
                        </a:xfrm>
                        <a:prstGeom prst="rect">
                          <a:avLst/>
                        </a:prstGeom>
                        <a:solidFill>
                          <a:srgbClr val="FFFFFF"/>
                        </a:solidFill>
                        <a:ln w="9525">
                          <a:noFill/>
                          <a:miter lim="800000"/>
                          <a:headEnd/>
                          <a:tailEnd/>
                        </a:ln>
                      </wps:spPr>
                      <wps:txbx>
                        <w:txbxContent>
                          <w:p w14:paraId="68E87CDE" w14:textId="7BC1934A" w:rsidR="00160E9E" w:rsidRPr="00160E9E" w:rsidRDefault="00160E9E" w:rsidP="00160E9E">
                            <w:pPr>
                              <w:rPr>
                                <w:i/>
                                <w:iCs/>
                              </w:rPr>
                            </w:pPr>
                            <w:r w:rsidRPr="00160E9E">
                              <w:rPr>
                                <w:i/>
                                <w:iCs/>
                              </w:rPr>
                              <w:t xml:space="preserve">Pink salmon spawning </w:t>
                            </w:r>
                            <w:del w:id="72" w:author="Jeffrey Muehlbauer" w:date="2025-06-05T20:49:00Z" w16du:dateUtc="2025-06-06T04:49:00Z">
                              <w:r w:rsidRPr="00160E9E" w:rsidDel="00132AE2">
                                <w:rPr>
                                  <w:i/>
                                  <w:iCs/>
                                </w:rPr>
                                <w:delText xml:space="preserve">at </w:delText>
                              </w:r>
                            </w:del>
                            <w:ins w:id="73" w:author="Jeffrey Muehlbauer" w:date="2025-06-05T20:49:00Z" w16du:dateUtc="2025-06-06T04:49:00Z">
                              <w:r w:rsidR="00132AE2">
                                <w:rPr>
                                  <w:i/>
                                  <w:iCs/>
                                </w:rPr>
                                <w:t>in the</w:t>
                              </w:r>
                              <w:r w:rsidR="00132AE2" w:rsidRPr="00160E9E">
                                <w:rPr>
                                  <w:i/>
                                  <w:iCs/>
                                </w:rPr>
                                <w:t xml:space="preserve"> </w:t>
                              </w:r>
                            </w:ins>
                            <w:r w:rsidRPr="00160E9E">
                              <w:rPr>
                                <w:i/>
                                <w:iCs/>
                              </w:rPr>
                              <w:t>Indian River</w:t>
                            </w:r>
                            <w:r>
                              <w:rPr>
                                <w:i/>
                                <w:iCs/>
                              </w:rPr>
                              <w:t>, Sitka National Historical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5BA63" id="_x0000_s1027" type="#_x0000_t202" style="position:absolute;margin-left:0;margin-top:420.65pt;width:454.6pt;height:26.7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" stroked="f">
                <v:textbox>
                  <w:txbxContent>
                    <w:p w14:paraId="68E87CDE" w14:textId="7BC1934A" w:rsidR="00160E9E" w:rsidRPr="00160E9E" w:rsidRDefault="00160E9E" w:rsidP="00160E9E">
                      <w:pPr>
                        <w:rPr>
                          <w:i/>
                          <w:iCs/>
                        </w:rPr>
                      </w:pPr>
                      <w:r w:rsidRPr="00160E9E">
                        <w:rPr>
                          <w:i/>
                          <w:iCs/>
                        </w:rPr>
                        <w:t xml:space="preserve">Pink salmon spawning </w:t>
                      </w:r>
                      <w:del w:id="74" w:author="Jeffrey Muehlbauer" w:date="2025-06-05T20:49:00Z" w16du:dateUtc="2025-06-06T04:49:00Z">
                        <w:r w:rsidRPr="00160E9E" w:rsidDel="00132AE2">
                          <w:rPr>
                            <w:i/>
                            <w:iCs/>
                          </w:rPr>
                          <w:delText xml:space="preserve">at </w:delText>
                        </w:r>
                      </w:del>
                      <w:ins w:id="75" w:author="Jeffrey Muehlbauer" w:date="2025-06-05T20:49:00Z" w16du:dateUtc="2025-06-06T04:49:00Z">
                        <w:r w:rsidR="00132AE2">
                          <w:rPr>
                            <w:i/>
                            <w:iCs/>
                          </w:rPr>
                          <w:t>in the</w:t>
                        </w:r>
                        <w:r w:rsidR="00132AE2" w:rsidRPr="00160E9E">
                          <w:rPr>
                            <w:i/>
                            <w:iCs/>
                          </w:rPr>
                          <w:t xml:space="preserve"> </w:t>
                        </w:r>
                      </w:ins>
                      <w:r w:rsidRPr="00160E9E">
                        <w:rPr>
                          <w:i/>
                          <w:iCs/>
                        </w:rPr>
                        <w:t>Indian River</w:t>
                      </w:r>
                      <w:r>
                        <w:rPr>
                          <w:i/>
                          <w:iCs/>
                        </w:rPr>
                        <w:t>, Sitka National Historical Park</w:t>
                      </w:r>
                    </w:p>
                  </w:txbxContent>
                </v:textbox>
                <w10:wrap type="square" anchorx="margin"/>
              </v:shape>
            </w:pict>
          </mc:Fallback>
        </mc:AlternateContent>
      </w:r>
      <w:r w:rsidR="007A0B9E">
        <w:t>s</w:t>
      </w:r>
      <w:r w:rsidR="005D6BF4">
        <w:t xml:space="preserve">almon hatcheries can also influence </w:t>
      </w:r>
      <w:r w:rsidR="00376DC6">
        <w:t xml:space="preserve">the </w:t>
      </w:r>
      <w:r w:rsidR="005D6BF4">
        <w:t>abundance</w:t>
      </w:r>
      <w:del w:id="76" w:author="Chris Sergeant" w:date="2025-05-28T08:59:00Z" w16du:dateUtc="2025-05-28T15:59:00Z">
        <w:r w:rsidR="005D6BF4" w:rsidDel="00BC0840">
          <w:delText>s</w:delText>
        </w:r>
      </w:del>
      <w:r w:rsidR="005D6BF4">
        <w:t xml:space="preserve"> of salmon </w:t>
      </w:r>
      <w:r w:rsidR="00D56BFF">
        <w:t>(</w:t>
      </w:r>
      <w:r w:rsidR="00177F5D">
        <w:t>Knudsen et al. 2021</w:t>
      </w:r>
      <w:r w:rsidR="00D56BFF">
        <w:t xml:space="preserve">).  As part of typical hatchery operations, </w:t>
      </w:r>
      <w:r w:rsidR="00A7415B">
        <w:t xml:space="preserve">fish </w:t>
      </w:r>
      <w:r w:rsidR="005F4F26">
        <w:t>embryos are protected from natural mortality during incubation</w:t>
      </w:r>
      <w:r w:rsidR="00376DC6">
        <w:t>,</w:t>
      </w:r>
      <w:r w:rsidR="005F4F26">
        <w:t xml:space="preserve"> and </w:t>
      </w:r>
      <w:r w:rsidR="005D6BF4">
        <w:t xml:space="preserve">juvenile </w:t>
      </w:r>
      <w:r>
        <w:rPr>
          <w:noProof/>
        </w:rPr>
        <w:drawing>
          <wp:inline distT="0" distB="0" distL="0" distR="0" wp14:anchorId="7C0A6AAA" wp14:editId="002FA4AD">
            <wp:extent cx="5943600" cy="4458970"/>
            <wp:effectExtent l="0" t="0" r="0" b="0"/>
            <wp:docPr id="91025372" name="Picture 4" descr="A branch in a str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372" name="Picture 4" descr="A branch in a stream&#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8970"/>
                    </a:xfrm>
                    <a:prstGeom prst="rect">
                      <a:avLst/>
                    </a:prstGeom>
                    <a:noFill/>
                  </pic:spPr>
                </pic:pic>
              </a:graphicData>
            </a:graphic>
          </wp:inline>
        </w:drawing>
      </w:r>
      <w:r w:rsidR="00D56BFF">
        <w:t xml:space="preserve">salmon </w:t>
      </w:r>
      <w:del w:id="77" w:author="Jeffrey Muehlbauer" w:date="2025-06-05T20:48:00Z" w16du:dateUtc="2025-06-06T04:48:00Z">
        <w:r w:rsidR="00A7415B" w:rsidDel="00132AE2">
          <w:delText xml:space="preserve">by </w:delText>
        </w:r>
      </w:del>
      <w:ins w:id="78" w:author="Jeffrey Muehlbauer" w:date="2025-06-05T20:48:00Z" w16du:dateUtc="2025-06-06T04:48:00Z">
        <w:r w:rsidR="00132AE2">
          <w:t xml:space="preserve">are </w:t>
        </w:r>
      </w:ins>
      <w:r w:rsidR="00A7415B">
        <w:t>rear</w:t>
      </w:r>
      <w:ins w:id="79" w:author="Jeffrey Muehlbauer" w:date="2025-06-05T20:48:00Z" w16du:dateUtc="2025-06-06T04:48:00Z">
        <w:r w:rsidR="00132AE2">
          <w:t>ed</w:t>
        </w:r>
      </w:ins>
      <w:del w:id="80" w:author="Jeffrey Muehlbauer" w:date="2025-06-05T20:48:00Z" w16du:dateUtc="2025-06-06T04:48:00Z">
        <w:r w:rsidR="00A7415B" w:rsidDel="00132AE2">
          <w:delText>ing them</w:delText>
        </w:r>
      </w:del>
      <w:r w:rsidR="00A7415B">
        <w:t xml:space="preserve"> in</w:t>
      </w:r>
      <w:r w:rsidR="00D56BFF">
        <w:t xml:space="preserve"> </w:t>
      </w:r>
      <w:ins w:id="81" w:author="Jeffrey Muehlbauer" w:date="2025-06-05T20:49:00Z" w16du:dateUtc="2025-06-06T04:49:00Z">
        <w:r w:rsidR="00132AE2">
          <w:t xml:space="preserve">relatively low-mortality </w:t>
        </w:r>
      </w:ins>
      <w:r w:rsidR="00D56BFF">
        <w:t xml:space="preserve">raceways and net pens </w:t>
      </w:r>
      <w:r w:rsidR="005F4F26">
        <w:t>before they are</w:t>
      </w:r>
      <w:r w:rsidR="00D56BFF">
        <w:t xml:space="preserve"> released </w:t>
      </w:r>
      <w:r w:rsidR="00640928">
        <w:t xml:space="preserve">into the ocean </w:t>
      </w:r>
      <w:r w:rsidR="005F4F26">
        <w:t>to feed, grow, and later return</w:t>
      </w:r>
      <w:r w:rsidR="00D56BFF">
        <w:t>. The hatchery utilizes the natural ho</w:t>
      </w:r>
      <w:r w:rsidR="00907AD0">
        <w:t>m</w:t>
      </w:r>
      <w:r w:rsidR="00D56BFF">
        <w:t xml:space="preserve">ing ability of salmon </w:t>
      </w:r>
      <w:r w:rsidR="00376DC6">
        <w:t xml:space="preserve">that </w:t>
      </w:r>
      <w:r w:rsidR="00D56BFF">
        <w:t xml:space="preserve">imprint on the </w:t>
      </w:r>
      <w:r w:rsidR="005D6BF4">
        <w:t>chemical</w:t>
      </w:r>
      <w:r w:rsidR="00D56BFF">
        <w:t xml:space="preserve"> cues in the water </w:t>
      </w:r>
      <w:r w:rsidR="005D6BF4">
        <w:t xml:space="preserve">in which they are reared </w:t>
      </w:r>
      <w:r w:rsidR="00D56BFF">
        <w:t xml:space="preserve">to return to the hatchery </w:t>
      </w:r>
      <w:r w:rsidR="008F78BF">
        <w:t>as adults</w:t>
      </w:r>
      <w:r w:rsidR="00062FAA">
        <w:t xml:space="preserve">. </w:t>
      </w:r>
      <w:r w:rsidR="00A7415B">
        <w:t>Therefore, i</w:t>
      </w:r>
      <w:r w:rsidR="008F78BF">
        <w:t>f all salmon reared in a hatchery returned to that hatchery</w:t>
      </w:r>
      <w:r w:rsidR="005D6BF4">
        <w:t xml:space="preserve"> as adults</w:t>
      </w:r>
      <w:r w:rsidR="008F78BF">
        <w:t>, the</w:t>
      </w:r>
      <w:r w:rsidR="00062FAA">
        <w:t>n</w:t>
      </w:r>
      <w:r w:rsidR="008F78BF">
        <w:t xml:space="preserve"> population dynamics of salmon in adjacent </w:t>
      </w:r>
      <w:r w:rsidR="00062FAA">
        <w:t xml:space="preserve">stream </w:t>
      </w:r>
      <w:r w:rsidR="008F78BF">
        <w:t xml:space="preserve">systems would be independent of hatchery operations.  </w:t>
      </w:r>
      <w:r w:rsidR="00A212A9">
        <w:t>In practice</w:t>
      </w:r>
      <w:r w:rsidR="00A7415B">
        <w:t xml:space="preserve"> however</w:t>
      </w:r>
      <w:r w:rsidR="00CD2602">
        <w:t>,</w:t>
      </w:r>
      <w:r w:rsidR="00062FAA">
        <w:t xml:space="preserve"> </w:t>
      </w:r>
      <w:r w:rsidR="008F78BF">
        <w:t xml:space="preserve">homing by salmon isn’t perfect, and </w:t>
      </w:r>
      <w:r w:rsidR="005D6BF4">
        <w:t xml:space="preserve">some fish </w:t>
      </w:r>
      <w:r w:rsidR="003D4FE4">
        <w:t xml:space="preserve">produced </w:t>
      </w:r>
      <w:r w:rsidR="005D6BF4">
        <w:t xml:space="preserve">in the hatchery will </w:t>
      </w:r>
      <w:r w:rsidR="00A212A9">
        <w:t xml:space="preserve">inevitably </w:t>
      </w:r>
      <w:r w:rsidR="005D6BF4">
        <w:t xml:space="preserve">‘stray’ into </w:t>
      </w:r>
      <w:r w:rsidR="007A0B9E">
        <w:t xml:space="preserve">nearby </w:t>
      </w:r>
      <w:r w:rsidR="005D6BF4">
        <w:t>stream</w:t>
      </w:r>
      <w:r w:rsidR="00A212A9">
        <w:t>s</w:t>
      </w:r>
      <w:r w:rsidR="005D6BF4">
        <w:t xml:space="preserve"> </w:t>
      </w:r>
      <w:r w:rsidR="00A212A9">
        <w:t>and</w:t>
      </w:r>
      <w:r w:rsidR="005D6BF4">
        <w:t xml:space="preserve"> river</w:t>
      </w:r>
      <w:r w:rsidR="00A212A9">
        <w:t>s</w:t>
      </w:r>
      <w:r w:rsidR="005D6BF4">
        <w:t xml:space="preserve"> </w:t>
      </w:r>
      <w:r w:rsidR="003D4FE4">
        <w:t>when returning as adults</w:t>
      </w:r>
      <w:r w:rsidR="005D6BF4">
        <w:t xml:space="preserve">. </w:t>
      </w:r>
      <w:r w:rsidR="00640928">
        <w:t>While it</w:t>
      </w:r>
      <w:r w:rsidR="00907AD0">
        <w:t xml:space="preserve"> is</w:t>
      </w:r>
      <w:r w:rsidR="00640928">
        <w:t xml:space="preserve"> difficult to infer whether </w:t>
      </w:r>
      <w:r w:rsidR="00640928">
        <w:lastRenderedPageBreak/>
        <w:t>straying</w:t>
      </w:r>
      <w:r w:rsidR="00907AD0">
        <w:t xml:space="preserve"> is </w:t>
      </w:r>
      <w:r w:rsidR="00640928">
        <w:t xml:space="preserve">more or less likely </w:t>
      </w:r>
      <w:r w:rsidR="009366DA">
        <w:t xml:space="preserve">in </w:t>
      </w:r>
      <w:r w:rsidR="00376DC6">
        <w:t>hatchery-origin</w:t>
      </w:r>
      <w:r w:rsidR="00640928">
        <w:t xml:space="preserve"> fish, </w:t>
      </w:r>
      <w:r w:rsidR="005D6BF4">
        <w:t xml:space="preserve">homing </w:t>
      </w:r>
      <w:r w:rsidR="008F78BF">
        <w:t xml:space="preserve">imperfection is likely an evolved trait </w:t>
      </w:r>
      <w:r w:rsidR="005D6BF4">
        <w:t xml:space="preserve">as it </w:t>
      </w:r>
      <w:r w:rsidR="008F78BF">
        <w:t xml:space="preserve">allows a few fish to colonize new habitats when they become suitable for spawning (Quinn 2018). </w:t>
      </w:r>
      <w:r w:rsidR="007A0B9E">
        <w:t>Nevertheless</w:t>
      </w:r>
      <w:r w:rsidR="00640928">
        <w:t>, h</w:t>
      </w:r>
      <w:r w:rsidR="005D6BF4">
        <w:t>atchery and fishery m</w:t>
      </w:r>
      <w:r w:rsidR="008F78BF">
        <w:t xml:space="preserve">anagers typically </w:t>
      </w:r>
      <w:r w:rsidR="00A7415B">
        <w:t xml:space="preserve">aim </w:t>
      </w:r>
      <w:r w:rsidR="008F78BF">
        <w:t>to minimize straying rates</w:t>
      </w:r>
      <w:r w:rsidR="00640928">
        <w:t>,</w:t>
      </w:r>
      <w:r w:rsidR="008F78BF">
        <w:t xml:space="preserve"> </w:t>
      </w:r>
      <w:r w:rsidR="00A212A9">
        <w:t xml:space="preserve">both </w:t>
      </w:r>
      <w:r w:rsidR="005D6BF4">
        <w:t xml:space="preserve">to maximize </w:t>
      </w:r>
      <w:r w:rsidRPr="00160E9E">
        <w:rPr>
          <w:rFonts w:cstheme="minorHAnsi"/>
          <w:noProof/>
          <w:color w:val="202122"/>
          <w:shd w:val="clear" w:color="auto" w:fill="FFFFFF"/>
        </w:rPr>
        <mc:AlternateContent>
          <mc:Choice Requires="wps">
            <w:drawing>
              <wp:anchor distT="45720" distB="45720" distL="114300" distR="114300" simplePos="0" relativeHeight="251670528" behindDoc="0" locked="0" layoutInCell="1" allowOverlap="1" wp14:anchorId="176FCA32" wp14:editId="2BC08E3B">
                <wp:simplePos x="0" y="0"/>
                <wp:positionH relativeFrom="margin">
                  <wp:align>left</wp:align>
                </wp:positionH>
                <wp:positionV relativeFrom="paragraph">
                  <wp:posOffset>5818682</wp:posOffset>
                </wp:positionV>
                <wp:extent cx="5773420" cy="467360"/>
                <wp:effectExtent l="0" t="0" r="0" b="8890"/>
                <wp:wrapSquare wrapText="bothSides"/>
                <wp:docPr id="1512307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5A49FCD7" w14:textId="77777777" w:rsidR="00FA69B9" w:rsidRDefault="00FA69B9" w:rsidP="00FA69B9">
                            <w:pPr>
                              <w:spacing w:after="0"/>
                              <w:rPr>
                                <w:i/>
                                <w:iCs/>
                              </w:rPr>
                            </w:pPr>
                            <w:r w:rsidRPr="00160E9E">
                              <w:rPr>
                                <w:i/>
                                <w:iCs/>
                              </w:rPr>
                              <w:t xml:space="preserve">Pink salmon </w:t>
                            </w:r>
                            <w:r>
                              <w:rPr>
                                <w:i/>
                                <w:iCs/>
                              </w:rPr>
                              <w:t xml:space="preserve">population abundance at 35 streams in southeast Alaska </w:t>
                            </w:r>
                          </w:p>
                          <w:p w14:paraId="63759840" w14:textId="77777777" w:rsidR="00FA69B9" w:rsidRPr="00160E9E" w:rsidRDefault="00FA69B9" w:rsidP="00FA69B9">
                            <w:pPr>
                              <w:spacing w:after="0"/>
                              <w:rPr>
                                <w:i/>
                                <w:iCs/>
                              </w:rPr>
                            </w:pPr>
                            <w:r>
                              <w:rPr>
                                <w:i/>
                                <w:iCs/>
                              </w:rPr>
                              <w:t>(Alaska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FCA32" id="_x0000_s1028" type="#_x0000_t202" style="position:absolute;margin-left:0;margin-top:458.15pt;width:454.6pt;height:36.8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" stroked="f">
                <v:textbox>
                  <w:txbxContent>
                    <w:p w14:paraId="5A49FCD7" w14:textId="77777777" w:rsidR="00FA69B9" w:rsidRDefault="00FA69B9" w:rsidP="00FA69B9">
                      <w:pPr>
                        <w:spacing w:after="0"/>
                        <w:rPr>
                          <w:i/>
                          <w:iCs/>
                        </w:rPr>
                      </w:pPr>
                      <w:r w:rsidRPr="00160E9E">
                        <w:rPr>
                          <w:i/>
                          <w:iCs/>
                        </w:rPr>
                        <w:t xml:space="preserve">Pink salmon </w:t>
                      </w:r>
                      <w:r>
                        <w:rPr>
                          <w:i/>
                          <w:iCs/>
                        </w:rPr>
                        <w:t xml:space="preserve">population abundance at 35 streams in southeast Alaska </w:t>
                      </w:r>
                    </w:p>
                    <w:p w14:paraId="63759840" w14:textId="77777777" w:rsidR="00FA69B9" w:rsidRPr="00160E9E" w:rsidRDefault="00FA69B9" w:rsidP="00FA69B9">
                      <w:pPr>
                        <w:spacing w:after="0"/>
                        <w:rPr>
                          <w:i/>
                          <w:iCs/>
                        </w:rPr>
                      </w:pPr>
                      <w:r>
                        <w:rPr>
                          <w:i/>
                          <w:iCs/>
                        </w:rPr>
                        <w:t>(Alaska Department of Fish and Game)</w:t>
                      </w:r>
                    </w:p>
                  </w:txbxContent>
                </v:textbox>
                <w10:wrap type="square" anchorx="margin"/>
              </v:shape>
            </w:pict>
          </mc:Fallback>
        </mc:AlternateContent>
      </w:r>
      <w:r>
        <w:rPr>
          <w:noProof/>
        </w:rPr>
        <w:drawing>
          <wp:inline distT="0" distB="0" distL="0" distR="0" wp14:anchorId="604C242D" wp14:editId="3140F487">
            <wp:extent cx="5943600" cy="4669155"/>
            <wp:effectExtent l="0" t="0" r="0" b="0"/>
            <wp:docPr id="630151383" name="Picture 1" descr="A graph showing the average number of salmon peak retur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1383" name="Picture 1" descr="A graph showing the average number of salmon peak returns&#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482"/>
                    <a:stretch/>
                  </pic:blipFill>
                  <pic:spPr bwMode="auto">
                    <a:xfrm>
                      <a:off x="0" y="0"/>
                      <a:ext cx="5943600" cy="4669155"/>
                    </a:xfrm>
                    <a:prstGeom prst="rect">
                      <a:avLst/>
                    </a:prstGeom>
                    <a:noFill/>
                    <a:ln>
                      <a:noFill/>
                    </a:ln>
                    <a:extLst>
                      <a:ext uri="{53640926-AAD7-44D8-BBD7-CCE9431645EC}">
                        <a14:shadowObscured xmlns:a14="http://schemas.microsoft.com/office/drawing/2010/main"/>
                      </a:ext>
                    </a:extLst>
                  </pic:spPr>
                </pic:pic>
              </a:graphicData>
            </a:graphic>
          </wp:inline>
        </w:drawing>
      </w:r>
    </w:p>
    <w:p w14:paraId="6DFEBCD9" w14:textId="34F2F077" w:rsidR="00160E9E" w:rsidRDefault="005D6BF4" w:rsidP="00FA69B9">
      <w:pPr>
        <w:spacing w:after="0" w:line="480" w:lineRule="auto"/>
      </w:pPr>
      <w:r>
        <w:t xml:space="preserve">the returns to the hatchery </w:t>
      </w:r>
      <w:r w:rsidR="00F150CB">
        <w:t>and</w:t>
      </w:r>
      <w:r w:rsidR="00A212A9">
        <w:t xml:space="preserve"> </w:t>
      </w:r>
      <w:r w:rsidR="008F78BF">
        <w:t>to reduce the chance</w:t>
      </w:r>
      <w:r w:rsidR="00A212A9">
        <w:t>s of</w:t>
      </w:r>
      <w:r w:rsidR="008F78BF">
        <w:t xml:space="preserve"> hybridizing hatchery and wild </w:t>
      </w:r>
      <w:r w:rsidR="00A212A9">
        <w:t>fish, as</w:t>
      </w:r>
      <w:r w:rsidR="00640928">
        <w:t xml:space="preserve"> </w:t>
      </w:r>
      <w:r w:rsidR="00A212A9">
        <w:t>h</w:t>
      </w:r>
      <w:r w:rsidR="00640928">
        <w:t xml:space="preserve">ybridization can produce offspring that are less adapted to local conditions and thus have </w:t>
      </w:r>
      <w:r w:rsidR="008F78BF">
        <w:t>lower fitness</w:t>
      </w:r>
      <w:r w:rsidR="00A7415B">
        <w:t xml:space="preserve"> (May and Westley 2024)</w:t>
      </w:r>
      <w:r w:rsidR="00A212A9">
        <w:t>.</w:t>
      </w:r>
      <w:r w:rsidR="00EE11AE">
        <w:t xml:space="preserve">  </w:t>
      </w:r>
      <w:commentRangeStart w:id="82"/>
      <w:commentRangeStart w:id="83"/>
      <w:commentRangeEnd w:id="82"/>
      <w:r w:rsidR="00BC0840">
        <w:rPr>
          <w:rStyle w:val="CommentReference"/>
        </w:rPr>
        <w:commentReference w:id="82"/>
      </w:r>
      <w:commentRangeEnd w:id="83"/>
      <w:r w:rsidR="00CB6929">
        <w:rPr>
          <w:rStyle w:val="CommentReference"/>
        </w:rPr>
        <w:commentReference w:id="83"/>
      </w:r>
    </w:p>
    <w:p w14:paraId="34EFE414" w14:textId="6664421A" w:rsidR="0086225C" w:rsidRDefault="00A212A9" w:rsidP="00FA69B9">
      <w:pPr>
        <w:spacing w:after="0" w:line="480" w:lineRule="auto"/>
        <w:ind w:firstLine="720"/>
      </w:pPr>
      <w:r>
        <w:t>At</w:t>
      </w:r>
      <w:r w:rsidR="00903E11">
        <w:t xml:space="preserve"> </w:t>
      </w:r>
      <w:r>
        <w:t>Sitka National Historical Park</w:t>
      </w:r>
      <w:r w:rsidR="00903E11">
        <w:t xml:space="preserve">, the possibility of hatchery pink salmon </w:t>
      </w:r>
      <w:r w:rsidR="0005437F">
        <w:t xml:space="preserve">straying into the </w:t>
      </w:r>
      <w:r>
        <w:t>Indian R</w:t>
      </w:r>
      <w:r w:rsidR="0005437F">
        <w:t xml:space="preserve">iver is particularly high. </w:t>
      </w:r>
      <w:r>
        <w:t>The</w:t>
      </w:r>
      <w:r w:rsidR="00251453">
        <w:t xml:space="preserve"> </w:t>
      </w:r>
      <w:r w:rsidR="004C3D41" w:rsidRPr="00CD14B8">
        <w:t>not-for-profit</w:t>
      </w:r>
      <w:r w:rsidR="004C3D41">
        <w:t xml:space="preserve"> </w:t>
      </w:r>
      <w:r w:rsidR="00251453">
        <w:t xml:space="preserve">Sitka Sound Science Center operates </w:t>
      </w:r>
      <w:r w:rsidR="004C3D41">
        <w:t>a hatchery immediately adjacent to the park boundary, less than a mile from the Indian River estuary.</w:t>
      </w:r>
      <w:r w:rsidR="003C2A91">
        <w:t xml:space="preserve"> In general, the rate of </w:t>
      </w:r>
      <w:r w:rsidR="003C2A91">
        <w:lastRenderedPageBreak/>
        <w:t>straying is influenced by spatial proximity</w:t>
      </w:r>
      <w:r w:rsidR="00F4294B">
        <w:t>,</w:t>
      </w:r>
      <w:r w:rsidR="003C2A91">
        <w:t xml:space="preserve"> as the closer </w:t>
      </w:r>
      <w:r w:rsidR="00F4294B">
        <w:t>a</w:t>
      </w:r>
      <w:r w:rsidR="003C2A91">
        <w:t xml:space="preserve"> hatchery is to a stream, the greater the chance hatchery fish will stray into that stream</w:t>
      </w:r>
      <w:r w:rsidR="00F4294B">
        <w:t xml:space="preserve"> (Knudsen et al. 2021)</w:t>
      </w:r>
      <w:r w:rsidR="003C2A91">
        <w:t>. The hatchery has been in operation since 19</w:t>
      </w:r>
      <w:r w:rsidR="00853A4C">
        <w:t>75</w:t>
      </w:r>
      <w:r w:rsidR="00AE54AC">
        <w:t xml:space="preserve">. Coincidentally or not, hatchery operations began shortly before initial increases in pink salmon abundances observed in the 1980s. The hatchery initially was permitted to rear and release 1 million </w:t>
      </w:r>
    </w:p>
    <w:p w14:paraId="4AC4D473" w14:textId="19AD8AD1" w:rsidR="0086225C" w:rsidRDefault="0086225C" w:rsidP="00FA69B9">
      <w:pPr>
        <w:spacing w:after="0" w:line="480" w:lineRule="auto"/>
      </w:pPr>
      <w:r w:rsidRPr="00160E9E">
        <w:rPr>
          <w:rFonts w:cstheme="minorHAnsi"/>
          <w:noProof/>
          <w:color w:val="202122"/>
          <w:shd w:val="clear" w:color="auto" w:fill="FFFFFF"/>
        </w:rPr>
        <mc:AlternateContent>
          <mc:Choice Requires="wps">
            <w:drawing>
              <wp:anchor distT="45720" distB="45720" distL="114300" distR="114300" simplePos="0" relativeHeight="251666432" behindDoc="0" locked="0" layoutInCell="1" allowOverlap="1" wp14:anchorId="093479A8" wp14:editId="1DA10BB1">
                <wp:simplePos x="0" y="0"/>
                <wp:positionH relativeFrom="margin">
                  <wp:align>left</wp:align>
                </wp:positionH>
                <wp:positionV relativeFrom="paragraph">
                  <wp:posOffset>4414166</wp:posOffset>
                </wp:positionV>
                <wp:extent cx="5773420" cy="467360"/>
                <wp:effectExtent l="0" t="0" r="0" b="8890"/>
                <wp:wrapSquare wrapText="bothSides"/>
                <wp:docPr id="2040210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467360"/>
                        </a:xfrm>
                        <a:prstGeom prst="rect">
                          <a:avLst/>
                        </a:prstGeom>
                        <a:solidFill>
                          <a:srgbClr val="FFFFFF"/>
                        </a:solidFill>
                        <a:ln w="9525">
                          <a:noFill/>
                          <a:miter lim="800000"/>
                          <a:headEnd/>
                          <a:tailEnd/>
                        </a:ln>
                      </wps:spPr>
                      <wps:txb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79A8" id="_x0000_s1029" type="#_x0000_t202" style="position:absolute;margin-left:0;margin-top:347.55pt;width:454.6pt;height:36.8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" stroked="f">
                <v:textbox>
                  <w:txbxContent>
                    <w:p w14:paraId="3EF0B63E" w14:textId="41D481D7" w:rsidR="0086225C" w:rsidRDefault="0086225C" w:rsidP="0086225C">
                      <w:pPr>
                        <w:spacing w:after="0"/>
                        <w:rPr>
                          <w:i/>
                          <w:iCs/>
                        </w:rPr>
                      </w:pPr>
                      <w:r>
                        <w:rPr>
                          <w:i/>
                          <w:iCs/>
                        </w:rPr>
                        <w:t>Location of Indian River mouth (red circle) and Sitka Sound Science Center (red square)</w:t>
                      </w:r>
                    </w:p>
                    <w:p w14:paraId="338C3840" w14:textId="19355E6E" w:rsidR="0086225C" w:rsidRPr="00160E9E" w:rsidRDefault="0086225C" w:rsidP="0086225C">
                      <w:pPr>
                        <w:spacing w:after="0"/>
                        <w:rPr>
                          <w:i/>
                          <w:iCs/>
                        </w:rPr>
                      </w:pPr>
                      <w:r>
                        <w:rPr>
                          <w:i/>
                          <w:iCs/>
                        </w:rPr>
                        <w:t>(National Park Service)</w:t>
                      </w:r>
                    </w:p>
                  </w:txbxContent>
                </v:textbox>
                <w10:wrap type="square" anchorx="margin"/>
              </v:shape>
            </w:pict>
          </mc:Fallback>
        </mc:AlternateContent>
      </w:r>
      <w:r w:rsidRPr="00743C6D">
        <w:rPr>
          <w:noProof/>
        </w:rPr>
        <w:drawing>
          <wp:anchor distT="0" distB="0" distL="114300" distR="114300" simplePos="0" relativeHeight="251658240" behindDoc="0" locked="0" layoutInCell="1" allowOverlap="1" wp14:anchorId="7F4E9DE9" wp14:editId="226E0FDB">
            <wp:simplePos x="0" y="0"/>
            <wp:positionH relativeFrom="margin">
              <wp:align>right</wp:align>
            </wp:positionH>
            <wp:positionV relativeFrom="paragraph">
              <wp:posOffset>352381</wp:posOffset>
            </wp:positionV>
            <wp:extent cx="5943600" cy="4027805"/>
            <wp:effectExtent l="0" t="0" r="0" b="0"/>
            <wp:wrapSquare wrapText="bothSides"/>
            <wp:docPr id="1053277901" name="Picture 1" descr="A map of a p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7901" name="Picture 1" descr="A map of a park&#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14:sizeRelH relativeFrom="margin">
              <wp14:pctWidth>0</wp14:pctWidth>
            </wp14:sizeRelH>
            <wp14:sizeRelV relativeFrom="margin">
              <wp14:pctHeight>0</wp14:pctHeight>
            </wp14:sizeRelV>
          </wp:anchor>
        </w:drawing>
      </w:r>
      <w:r w:rsidR="00AE54AC">
        <w:t xml:space="preserve">pink salmon annually, a number that was increased to </w:t>
      </w:r>
      <w:r w:rsidR="003C2A91">
        <w:t>3 million</w:t>
      </w:r>
      <w:r w:rsidR="00AE54AC">
        <w:t xml:space="preserve"> in 2010</w:t>
      </w:r>
      <w:r w:rsidR="006A3C39">
        <w:t>.</w:t>
      </w:r>
      <w:r w:rsidR="003C2A91">
        <w:t xml:space="preserve"> </w:t>
      </w:r>
      <w:r w:rsidR="006A3C39">
        <w:t xml:space="preserve">The hatchery utilizes </w:t>
      </w:r>
      <w:del w:id="84" w:author="Chris Sergeant" w:date="2025-05-28T09:04:00Z" w16du:dateUtc="2025-05-28T16:04:00Z">
        <w:r w:rsidR="006A3C39" w:rsidDel="005243E7">
          <w:delText xml:space="preserve">water from </w:delText>
        </w:r>
      </w:del>
    </w:p>
    <w:p w14:paraId="32089118" w14:textId="5777EE26" w:rsidR="00D56BFF" w:rsidRDefault="006A3C39" w:rsidP="00FA69B9">
      <w:pPr>
        <w:spacing w:after="0" w:line="480" w:lineRule="auto"/>
      </w:pPr>
      <w:r>
        <w:t xml:space="preserve">the Indian </w:t>
      </w:r>
      <w:r w:rsidR="00376DC6">
        <w:t>River</w:t>
      </w:r>
      <w:r>
        <w:t xml:space="preserve">, via a diversion upriver of the park’s boundary, as the source of water for operations. This water is used </w:t>
      </w:r>
      <w:r w:rsidRPr="00CD14B8">
        <w:t>to rear salmon fry, which imprint on its chemical signature</w:t>
      </w:r>
      <w:r>
        <w:t>, and is also releas</w:t>
      </w:r>
      <w:r w:rsidRPr="00CD14B8">
        <w:t xml:space="preserve">ed into the bay near the hatchery </w:t>
      </w:r>
      <w:r w:rsidR="00376DC6">
        <w:t>to</w:t>
      </w:r>
      <w:r w:rsidRPr="00CD14B8">
        <w:t xml:space="preserve"> attract returning </w:t>
      </w:r>
      <w:r>
        <w:t xml:space="preserve">adult fish, </w:t>
      </w:r>
      <w:r w:rsidR="00F4294B">
        <w:t>only a few hundred</w:t>
      </w:r>
      <w:r w:rsidR="003C2A91">
        <w:t xml:space="preserve"> meters from the </w:t>
      </w:r>
      <w:r w:rsidR="00F4294B">
        <w:t xml:space="preserve">mouth of the </w:t>
      </w:r>
      <w:r w:rsidR="003C2A91">
        <w:t xml:space="preserve">Indian River. </w:t>
      </w:r>
      <w:r w:rsidR="000C63A5">
        <w:t xml:space="preserve">Some portion of returning adults are retained each year </w:t>
      </w:r>
      <w:r>
        <w:t xml:space="preserve">by hatchery technicians </w:t>
      </w:r>
      <w:r w:rsidR="000C63A5">
        <w:t xml:space="preserve">as broodstock, from which the </w:t>
      </w:r>
      <w:r w:rsidR="000C63A5" w:rsidRPr="000C63A5">
        <w:t xml:space="preserve">eggs </w:t>
      </w:r>
      <w:r w:rsidR="000C63A5">
        <w:t xml:space="preserve">that will grow into the next year’s cohort of juveniles </w:t>
      </w:r>
      <w:r w:rsidR="000C63A5" w:rsidRPr="000C63A5">
        <w:t>are extracted</w:t>
      </w:r>
      <w:r w:rsidR="000C63A5">
        <w:t>.</w:t>
      </w:r>
      <w:r w:rsidR="000C63A5" w:rsidRPr="000C63A5">
        <w:t xml:space="preserve"> </w:t>
      </w:r>
      <w:r w:rsidR="000C63A5">
        <w:lastRenderedPageBreak/>
        <w:t>Initial</w:t>
      </w:r>
      <w:r w:rsidR="000C63A5" w:rsidRPr="000C63A5">
        <w:t xml:space="preserve"> </w:t>
      </w:r>
      <w:r w:rsidR="000C63A5">
        <w:t>brood</w:t>
      </w:r>
      <w:r w:rsidR="000C63A5" w:rsidRPr="000C63A5">
        <w:t>stock</w:t>
      </w:r>
      <w:r w:rsidR="000C63A5">
        <w:t xml:space="preserve"> at the onset of hatchery operations came from </w:t>
      </w:r>
      <w:r w:rsidR="000C63A5" w:rsidRPr="000C63A5">
        <w:t>the Indian River (even years) and nearby Starrigavan Creek (odd years)</w:t>
      </w:r>
      <w:r w:rsidR="00AE54AC">
        <w:t xml:space="preserve"> (Stopha 2015)</w:t>
      </w:r>
      <w:r w:rsidR="000C63A5" w:rsidRPr="000C63A5">
        <w:t>.</w:t>
      </w:r>
      <w:r w:rsidR="000C63A5">
        <w:t xml:space="preserve"> </w:t>
      </w:r>
    </w:p>
    <w:p w14:paraId="4454ECE4" w14:textId="113AC728" w:rsidR="00743C6D" w:rsidRDefault="00FA69B9" w:rsidP="00CB6929">
      <w:pPr>
        <w:spacing w:after="0" w:line="480" w:lineRule="auto"/>
        <w:ind w:firstLine="720"/>
      </w:pPr>
      <w:r w:rsidRPr="00160E9E">
        <w:rPr>
          <w:rFonts w:cstheme="minorHAnsi"/>
          <w:noProof/>
          <w:color w:val="202122"/>
          <w:shd w:val="clear" w:color="auto" w:fill="FFFFFF"/>
        </w:rPr>
        <mc:AlternateContent>
          <mc:Choice Requires="wps">
            <w:drawing>
              <wp:anchor distT="45720" distB="45720" distL="114300" distR="114300" simplePos="0" relativeHeight="251668480" behindDoc="0" locked="0" layoutInCell="1" allowOverlap="1" wp14:anchorId="0FAB174A" wp14:editId="57418D4A">
                <wp:simplePos x="0" y="0"/>
                <wp:positionH relativeFrom="margin">
                  <wp:align>left</wp:align>
                </wp:positionH>
                <wp:positionV relativeFrom="paragraph">
                  <wp:posOffset>6688529</wp:posOffset>
                </wp:positionV>
                <wp:extent cx="5773420" cy="711835"/>
                <wp:effectExtent l="0" t="0" r="0" b="0"/>
                <wp:wrapSquare wrapText="bothSides"/>
                <wp:docPr id="37572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3420" cy="711835"/>
                        </a:xfrm>
                        <a:prstGeom prst="rect">
                          <a:avLst/>
                        </a:prstGeom>
                        <a:solidFill>
                          <a:srgbClr val="FFFFFF"/>
                        </a:solidFill>
                        <a:ln w="9525">
                          <a:noFill/>
                          <a:miter lim="800000"/>
                          <a:headEnd/>
                          <a:tailEnd/>
                        </a:ln>
                      </wps:spPr>
                      <wps:txb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B174A" id="_x0000_s1030" type="#_x0000_t202" style="position:absolute;left:0;text-align:left;margin-left:0;margin-top:526.65pt;width:454.6pt;height:56.0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" stroked="f">
                <v:textbox>
                  <w:txbxContent>
                    <w:p w14:paraId="644E6BDD" w14:textId="7BB4FD25" w:rsidR="0086225C" w:rsidRDefault="005677EA" w:rsidP="0086225C">
                      <w:pPr>
                        <w:spacing w:after="0"/>
                        <w:rPr>
                          <w:i/>
                          <w:iCs/>
                        </w:rPr>
                      </w:pPr>
                      <w:r>
                        <w:rPr>
                          <w:i/>
                          <w:iCs/>
                        </w:rPr>
                        <w:t>Otolith of a pink salmon fry from Wally Noerenberg Hatchery in Prince William Sound showing the regular rings produced by systematic changes in temperature to mark the fish.</w:t>
                      </w:r>
                    </w:p>
                    <w:p w14:paraId="2F8CE344" w14:textId="24958C08" w:rsidR="0086225C" w:rsidRPr="00160E9E" w:rsidRDefault="0086225C" w:rsidP="0086225C">
                      <w:pPr>
                        <w:spacing w:after="0"/>
                        <w:rPr>
                          <w:i/>
                          <w:iCs/>
                        </w:rPr>
                      </w:pPr>
                      <w:r>
                        <w:rPr>
                          <w:i/>
                          <w:iCs/>
                        </w:rPr>
                        <w:t>(</w:t>
                      </w:r>
                      <w:r w:rsidR="005677EA">
                        <w:rPr>
                          <w:i/>
                          <w:iCs/>
                        </w:rPr>
                        <w:t>Dion Oxman – Alaska Department of Fish and Game)</w:t>
                      </w:r>
                    </w:p>
                  </w:txbxContent>
                </v:textbox>
                <w10:wrap type="square" anchorx="margin"/>
              </v:shape>
            </w:pict>
          </mc:Fallback>
        </mc:AlternateContent>
      </w:r>
      <w:r w:rsidR="004521BD">
        <w:t>Fisheries m</w:t>
      </w:r>
      <w:r w:rsidR="00EE11AE">
        <w:t>anagers</w:t>
      </w:r>
      <w:r w:rsidR="004521BD">
        <w:t xml:space="preserve"> and biologists</w:t>
      </w:r>
      <w:r w:rsidR="00EE11AE">
        <w:t xml:space="preserve"> </w:t>
      </w:r>
      <w:r w:rsidR="004521BD">
        <w:t xml:space="preserve">are able to </w:t>
      </w:r>
      <w:r w:rsidR="00EE11AE">
        <w:t xml:space="preserve">identify </w:t>
      </w:r>
      <w:del w:id="85" w:author="Chris Sergeant" w:date="2025-05-28T09:04:00Z" w16du:dateUtc="2025-05-28T16:04:00Z">
        <w:r w:rsidR="004521BD" w:rsidDel="005243E7">
          <w:delText xml:space="preserve">hatchery </w:delText>
        </w:r>
      </w:del>
      <w:ins w:id="86" w:author="Chris Sergeant" w:date="2025-05-28T09:04:00Z" w16du:dateUtc="2025-05-28T16:04:00Z">
        <w:r w:rsidR="005243E7">
          <w:t>hatchery-</w:t>
        </w:r>
      </w:ins>
      <w:r w:rsidR="004521BD">
        <w:t>produced salmon</w:t>
      </w:r>
      <w:r w:rsidR="00EE11AE">
        <w:t xml:space="preserve"> </w:t>
      </w:r>
      <w:del w:id="87" w:author="Jeffrey Muehlbauer" w:date="2025-06-05T20:54:00Z" w16du:dateUtc="2025-06-06T04:54:00Z">
        <w:r w:rsidR="004521BD" w:rsidDel="003C64A6">
          <w:delText xml:space="preserve">when </w:delText>
        </w:r>
        <w:r w:rsidR="00EE11AE" w:rsidDel="003C64A6">
          <w:delText xml:space="preserve">salmon released by the hatchery </w:delText>
        </w:r>
        <w:r w:rsidR="004521BD" w:rsidDel="003C64A6">
          <w:delText xml:space="preserve">have been </w:delText>
        </w:r>
        <w:r w:rsidR="00EE11AE" w:rsidDel="003C64A6">
          <w:delText>subject to a process called</w:delText>
        </w:r>
      </w:del>
      <w:ins w:id="88" w:author="Jeffrey Muehlbauer" w:date="2025-06-05T20:54:00Z" w16du:dateUtc="2025-06-06T04:54:00Z">
        <w:r w:rsidR="003C64A6">
          <w:t>through</w:t>
        </w:r>
      </w:ins>
      <w:r w:rsidR="00EE11AE">
        <w:t xml:space="preserve"> otolith marking</w:t>
      </w:r>
      <w:r w:rsidR="004521BD">
        <w:t>.</w:t>
      </w:r>
      <w:r w:rsidR="00EE11AE">
        <w:t xml:space="preserve"> </w:t>
      </w:r>
      <w:r w:rsidR="004521BD">
        <w:t xml:space="preserve">This is a </w:t>
      </w:r>
      <w:r>
        <w:rPr>
          <w:noProof/>
        </w:rPr>
        <w:drawing>
          <wp:inline distT="0" distB="0" distL="0" distR="0" wp14:anchorId="76EF9954" wp14:editId="60DA330F">
            <wp:extent cx="5858540" cy="5760750"/>
            <wp:effectExtent l="0" t="0" r="8890" b="0"/>
            <wp:docPr id="1676631994" name="Picture 5"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994" name="Picture 5" descr="A close-up of a circular objec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875960" cy="5777879"/>
                    </a:xfrm>
                    <a:prstGeom prst="rect">
                      <a:avLst/>
                    </a:prstGeom>
                  </pic:spPr>
                </pic:pic>
              </a:graphicData>
            </a:graphic>
          </wp:inline>
        </w:drawing>
      </w:r>
      <w:r w:rsidR="004521BD">
        <w:lastRenderedPageBreak/>
        <w:t xml:space="preserve">process </w:t>
      </w:r>
      <w:r w:rsidR="00EE11AE">
        <w:t xml:space="preserve">in which small carbonate bodies located in the inner </w:t>
      </w:r>
      <w:ins w:id="89" w:author="Jeffrey Muehlbauer" w:date="2025-06-05T20:54:00Z" w16du:dateUtc="2025-06-06T04:54:00Z">
        <w:r w:rsidR="003C64A6">
          <w:t>“</w:t>
        </w:r>
      </w:ins>
      <w:del w:id="90" w:author="Jeffrey Muehlbauer" w:date="2025-06-05T20:54:00Z" w16du:dateUtc="2025-06-06T04:54:00Z">
        <w:r w:rsidR="00EE11AE" w:rsidDel="003C64A6">
          <w:delText>‘</w:delText>
        </w:r>
      </w:del>
      <w:r w:rsidR="00EE11AE">
        <w:t>ears</w:t>
      </w:r>
      <w:ins w:id="91" w:author="Jeffrey Muehlbauer" w:date="2025-06-05T20:54:00Z" w16du:dateUtc="2025-06-06T04:54:00Z">
        <w:r w:rsidR="003C64A6">
          <w:t>”</w:t>
        </w:r>
      </w:ins>
      <w:del w:id="92" w:author="Jeffrey Muehlbauer" w:date="2025-06-05T20:54:00Z" w16du:dateUtc="2025-06-06T04:54:00Z">
        <w:r w:rsidR="00EE11AE" w:rsidDel="003C64A6">
          <w:delText>’</w:delText>
        </w:r>
      </w:del>
      <w:r w:rsidR="00EE11AE">
        <w:t xml:space="preserve"> of fish are marked with a distinct pattern produced during incubation</w:t>
      </w:r>
      <w:r w:rsidR="004521BD">
        <w:t>,</w:t>
      </w:r>
      <w:r w:rsidR="00EE11AE">
        <w:t xml:space="preserve"> </w:t>
      </w:r>
      <w:commentRangeStart w:id="93"/>
      <w:commentRangeStart w:id="94"/>
      <w:r w:rsidR="00EE11AE">
        <w:t xml:space="preserve">when </w:t>
      </w:r>
      <w:ins w:id="95" w:author="Jeffrey Muehlbauer" w:date="2025-06-05T20:55:00Z" w16du:dateUtc="2025-06-06T04:55:00Z">
        <w:r w:rsidR="003C64A6">
          <w:t xml:space="preserve">hatchery </w:t>
        </w:r>
      </w:ins>
      <w:r w:rsidR="00EE11AE">
        <w:t>salmon eggs are exposed to a carefully controlled regime of dry periods and periods submerged in water</w:t>
      </w:r>
      <w:commentRangeEnd w:id="93"/>
      <w:r w:rsidR="007F5EB6">
        <w:rPr>
          <w:rStyle w:val="CommentReference"/>
        </w:rPr>
        <w:commentReference w:id="93"/>
      </w:r>
      <w:commentRangeEnd w:id="94"/>
      <w:r w:rsidR="00CB6929">
        <w:rPr>
          <w:rStyle w:val="CommentReference"/>
        </w:rPr>
        <w:commentReference w:id="94"/>
      </w:r>
      <w:r w:rsidR="00EE11AE">
        <w:t xml:space="preserve"> (Alaska Department of Fish and Game 2024b</w:t>
      </w:r>
      <w:r w:rsidR="00C60924">
        <w:t xml:space="preserve">; </w:t>
      </w:r>
      <w:r w:rsidR="00EE11AE">
        <w:t xml:space="preserve">Stopha 2015). When salmon return to spawn as adults, </w:t>
      </w:r>
      <w:r w:rsidR="00C60924">
        <w:t xml:space="preserve">the otoliths from the carcasses </w:t>
      </w:r>
      <w:r w:rsidR="00EE11AE">
        <w:t xml:space="preserve">can </w:t>
      </w:r>
      <w:r w:rsidR="00C60924">
        <w:t xml:space="preserve">be collected and sent to a lab </w:t>
      </w:r>
      <w:r w:rsidR="00853A4C">
        <w:t>to d</w:t>
      </w:r>
      <w:r w:rsidR="00EE11AE">
        <w:t>etermine whether the adult fish sampled in the Indian River are of hatchery or wild origin.</w:t>
      </w:r>
      <w:r w:rsidR="000C63A5">
        <w:t xml:space="preserve"> </w:t>
      </w:r>
      <w:r w:rsidR="004521BD">
        <w:t xml:space="preserve">Not surprisingly, surveying efforts in Indian River have at times noted high numbers of stray pink salmon from the hatchery, </w:t>
      </w:r>
      <w:commentRangeStart w:id="96"/>
      <w:commentRangeStart w:id="97"/>
      <w:r w:rsidR="004521BD">
        <w:t xml:space="preserve">making up one-third of all individuals sampled in </w:t>
      </w:r>
      <w:r w:rsidR="00F150CB">
        <w:t>some</w:t>
      </w:r>
      <w:r w:rsidR="004521BD">
        <w:t xml:space="preserve"> year</w:t>
      </w:r>
      <w:r w:rsidR="00F150CB">
        <w:t>s</w:t>
      </w:r>
      <w:commentRangeEnd w:id="96"/>
      <w:r w:rsidR="00BF1BBE">
        <w:rPr>
          <w:rStyle w:val="CommentReference"/>
        </w:rPr>
        <w:commentReference w:id="96"/>
      </w:r>
      <w:commentRangeEnd w:id="97"/>
      <w:r w:rsidR="00CB6929">
        <w:rPr>
          <w:rStyle w:val="CommentReference"/>
        </w:rPr>
        <w:commentReference w:id="97"/>
      </w:r>
      <w:r w:rsidR="004521BD">
        <w:t xml:space="preserve">, although rates vary depending upon sampling period (Gende and Carter 2015). Likewise, sampling of fish returning to the hatchery has recorded large percentages of </w:t>
      </w:r>
      <w:del w:id="98" w:author="Chris Sergeant" w:date="2025-05-28T09:09:00Z" w16du:dateUtc="2025-05-28T16:09:00Z">
        <w:r w:rsidR="004521BD" w:rsidDel="007F5EB6">
          <w:delText xml:space="preserve">wild </w:delText>
        </w:r>
      </w:del>
      <w:ins w:id="99" w:author="Chris Sergeant" w:date="2025-05-28T09:09:00Z" w16du:dateUtc="2025-05-28T16:09:00Z">
        <w:r w:rsidR="007F5EB6">
          <w:t>wild-</w:t>
        </w:r>
      </w:ins>
      <w:r w:rsidR="004521BD">
        <w:t>born fish, and while these wild fish with no otolith marks cannot be said to have conclusively originated in the Indian River the proximity and linkages between the two sites makes this the most likely scenario.</w:t>
      </w:r>
    </w:p>
    <w:p w14:paraId="6DE159B2" w14:textId="29D13A44" w:rsidR="000C63A5" w:rsidRDefault="000C63A5" w:rsidP="00FA69B9">
      <w:pPr>
        <w:spacing w:after="0" w:line="480" w:lineRule="auto"/>
        <w:ind w:firstLine="720"/>
      </w:pPr>
      <w:r>
        <w:t xml:space="preserve">Assuming that hatchery and Indian River fish have been straying for decades, and that </w:t>
      </w:r>
      <w:r w:rsidR="006A3C39">
        <w:t>both these lineages come from similar genetic stock</w:t>
      </w:r>
      <w:r>
        <w:t>, there is l</w:t>
      </w:r>
      <w:r w:rsidR="006A3C39">
        <w:t>ittle</w:t>
      </w:r>
      <w:r>
        <w:t xml:space="preserve"> (if any) concern about preserving the </w:t>
      </w:r>
      <w:del w:id="100" w:author="Chris Sergeant" w:date="2025-05-28T09:11:00Z" w16du:dateUtc="2025-05-28T16:11:00Z">
        <w:r w:rsidR="00ED6DD2" w:rsidDel="007F5EB6">
          <w:delText xml:space="preserve">genetically </w:delText>
        </w:r>
        <w:commentRangeStart w:id="101"/>
        <w:commentRangeStart w:id="102"/>
        <w:r w:rsidDel="007F5EB6">
          <w:delText>‘pure’</w:delText>
        </w:r>
      </w:del>
      <w:commentRangeEnd w:id="101"/>
      <w:r w:rsidR="007F5EB6">
        <w:rPr>
          <w:rStyle w:val="CommentReference"/>
        </w:rPr>
        <w:commentReference w:id="101"/>
      </w:r>
      <w:commentRangeEnd w:id="102"/>
      <w:r w:rsidR="00CB6929">
        <w:rPr>
          <w:rStyle w:val="CommentReference"/>
        </w:rPr>
        <w:commentReference w:id="102"/>
      </w:r>
      <w:del w:id="103" w:author="Chris Sergeant" w:date="2025-05-28T09:11:00Z" w16du:dateUtc="2025-05-28T16:11:00Z">
        <w:r w:rsidDel="007F5EB6">
          <w:delText xml:space="preserve"> line </w:delText>
        </w:r>
      </w:del>
      <w:ins w:id="104" w:author="Chris Sergeant" w:date="2025-05-28T09:11:00Z" w16du:dateUtc="2025-05-28T16:11:00Z">
        <w:r w:rsidR="007F5EB6">
          <w:t xml:space="preserve">distinct genetic lineage </w:t>
        </w:r>
      </w:ins>
      <w:r>
        <w:t xml:space="preserve">of salmon that are adapted to the conditions of the Indian River. Instead, the concern is that the abundance of pink salmon </w:t>
      </w:r>
      <w:r w:rsidR="00ED6DD2">
        <w:t>originating from the hatchery but spawning in the</w:t>
      </w:r>
      <w:r w:rsidR="003573E5">
        <w:t xml:space="preserve"> </w:t>
      </w:r>
      <w:r>
        <w:t>river</w:t>
      </w:r>
      <w:r w:rsidR="00ED6DD2">
        <w:t xml:space="preserve"> </w:t>
      </w:r>
      <w:r w:rsidR="003573E5">
        <w:t>may be contributing</w:t>
      </w:r>
      <w:r w:rsidR="00ED6DD2">
        <w:t xml:space="preserve"> </w:t>
      </w:r>
      <w:r w:rsidR="003573E5">
        <w:t>to</w:t>
      </w:r>
      <w:r>
        <w:t xml:space="preserve"> </w:t>
      </w:r>
      <w:r w:rsidR="00ED6DD2">
        <w:t>such</w:t>
      </w:r>
      <w:r w:rsidR="008129A7">
        <w:t xml:space="preserve"> high densities of salmon </w:t>
      </w:r>
      <w:r w:rsidR="00ED6DD2">
        <w:t>that they may</w:t>
      </w:r>
      <w:r w:rsidR="008129A7">
        <w:t xml:space="preserve"> deleteriously impact the river’s ecosystem.  When salmon spawn, they remove dissolved oxygen from the water through the direct consumption of </w:t>
      </w:r>
      <w:del w:id="105" w:author="Jeffrey Muehlbauer" w:date="2025-06-05T20:56:00Z" w16du:dateUtc="2025-06-06T04:56:00Z">
        <w:r w:rsidR="008129A7" w:rsidDel="003C64A6">
          <w:delText>O</w:delText>
        </w:r>
        <w:r w:rsidR="008129A7" w:rsidRPr="00CD2602" w:rsidDel="003C64A6">
          <w:rPr>
            <w:vertAlign w:val="subscript"/>
          </w:rPr>
          <w:delText>2</w:delText>
        </w:r>
        <w:r w:rsidR="008129A7" w:rsidDel="003C64A6">
          <w:delText xml:space="preserve"> </w:delText>
        </w:r>
      </w:del>
      <w:ins w:id="106" w:author="Jeffrey Muehlbauer" w:date="2025-06-05T20:56:00Z" w16du:dateUtc="2025-06-06T04:56:00Z">
        <w:r w:rsidR="003C64A6">
          <w:t xml:space="preserve">oxygen </w:t>
        </w:r>
      </w:ins>
      <w:r w:rsidR="008129A7">
        <w:t>while alive and through the</w:t>
      </w:r>
      <w:ins w:id="107" w:author="Jeffrey Muehlbauer" w:date="2025-06-05T20:56:00Z" w16du:dateUtc="2025-06-06T04:56:00Z">
        <w:r w:rsidR="003C64A6">
          <w:t xml:space="preserve"> respiration of </w:t>
        </w:r>
      </w:ins>
      <w:del w:id="108" w:author="Jeffrey Muehlbauer" w:date="2025-06-05T20:56:00Z" w16du:dateUtc="2025-06-06T04:56:00Z">
        <w:r w:rsidR="00ED6DD2" w:rsidDel="003C64A6">
          <w:delText>ir</w:delText>
        </w:r>
        <w:r w:rsidR="008129A7" w:rsidDel="003C64A6">
          <w:delText xml:space="preserve"> </w:delText>
        </w:r>
      </w:del>
      <w:r w:rsidR="008129A7">
        <w:t>decomposi</w:t>
      </w:r>
      <w:ins w:id="109" w:author="Jeffrey Muehlbauer" w:date="2025-06-05T20:57:00Z" w16du:dateUtc="2025-06-06T04:57:00Z">
        <w:r w:rsidR="003C64A6">
          <w:t>ing</w:t>
        </w:r>
      </w:ins>
      <w:del w:id="110" w:author="Jeffrey Muehlbauer" w:date="2025-06-05T20:57:00Z" w16du:dateUtc="2025-06-06T04:57:00Z">
        <w:r w:rsidR="008129A7" w:rsidDel="003C64A6">
          <w:delText>tion</w:delText>
        </w:r>
      </w:del>
      <w:ins w:id="111" w:author="Jeffrey Muehlbauer" w:date="2025-06-05T20:57:00Z" w16du:dateUtc="2025-06-06T04:57:00Z">
        <w:r w:rsidR="003C64A6">
          <w:t xml:space="preserve"> microbes</w:t>
        </w:r>
      </w:ins>
      <w:r w:rsidR="008129A7">
        <w:t xml:space="preserve"> following </w:t>
      </w:r>
      <w:ins w:id="112" w:author="Jeffrey Muehlbauer" w:date="2025-06-05T20:57:00Z" w16du:dateUtc="2025-06-06T04:57:00Z">
        <w:r w:rsidR="003C64A6">
          <w:t xml:space="preserve">their </w:t>
        </w:r>
      </w:ins>
      <w:r w:rsidR="008129A7">
        <w:t xml:space="preserve">death (Sergeant et al. 2023). High </w:t>
      </w:r>
      <w:ins w:id="113" w:author="Jeffrey Muehlbauer" w:date="2025-06-05T20:57:00Z" w16du:dateUtc="2025-06-06T04:57:00Z">
        <w:r w:rsidR="003C64A6">
          <w:t xml:space="preserve">salmon </w:t>
        </w:r>
      </w:ins>
      <w:r w:rsidR="008129A7">
        <w:t xml:space="preserve">abundances occurring during periods of low river flows </w:t>
      </w:r>
      <w:del w:id="114" w:author="Chris Sergeant" w:date="2025-05-28T09:17:00Z" w16du:dateUtc="2025-05-28T16:17:00Z">
        <w:r w:rsidR="008129A7" w:rsidDel="00C03CB3">
          <w:delText xml:space="preserve">are capable of </w:delText>
        </w:r>
        <w:r w:rsidR="00ED6DD2" w:rsidDel="00C03CB3">
          <w:delText>reducing</w:delText>
        </w:r>
      </w:del>
      <w:ins w:id="115" w:author="Chris Sergeant" w:date="2025-05-28T09:17:00Z" w16du:dateUtc="2025-05-28T16:17:00Z">
        <w:r w:rsidR="00C03CB3">
          <w:t>can reduce</w:t>
        </w:r>
      </w:ins>
      <w:r w:rsidR="008129A7">
        <w:t xml:space="preserve"> dissolved oxygen concentrations</w:t>
      </w:r>
      <w:r w:rsidR="009012B2">
        <w:t xml:space="preserve"> </w:t>
      </w:r>
      <w:r w:rsidR="008129A7">
        <w:t>to levels below what is needed for resident fish to survive</w:t>
      </w:r>
      <w:r w:rsidR="00ED6DD2">
        <w:t xml:space="preserve">, especially if these low flows coincide with warm </w:t>
      </w:r>
      <w:commentRangeStart w:id="116"/>
      <w:commentRangeStart w:id="117"/>
      <w:r w:rsidR="00ED6DD2">
        <w:t>temperatures</w:t>
      </w:r>
      <w:commentRangeEnd w:id="116"/>
      <w:r w:rsidR="00C03CB3">
        <w:rPr>
          <w:rStyle w:val="CommentReference"/>
        </w:rPr>
        <w:commentReference w:id="116"/>
      </w:r>
      <w:commentRangeEnd w:id="117"/>
      <w:r w:rsidR="002C65E8">
        <w:rPr>
          <w:rStyle w:val="CommentReference"/>
        </w:rPr>
        <w:commentReference w:id="117"/>
      </w:r>
      <w:r w:rsidR="008129A7">
        <w:t>. In stream systems free of hatchery influence, there are natural regulators</w:t>
      </w:r>
      <w:r w:rsidR="009012B2">
        <w:t xml:space="preserve"> (density-dependence)</w:t>
      </w:r>
      <w:r w:rsidR="008129A7">
        <w:t xml:space="preserve"> that bring the population back into balance when the number of returning spawners exceeds a stream’s carrying capacity. For example,</w:t>
      </w:r>
      <w:r w:rsidR="009012B2">
        <w:t xml:space="preserve"> at</w:t>
      </w:r>
      <w:r w:rsidR="008129A7">
        <w:t xml:space="preserve"> very high densities, females </w:t>
      </w:r>
      <w:r w:rsidR="008129A7">
        <w:lastRenderedPageBreak/>
        <w:t xml:space="preserve">arriving later </w:t>
      </w:r>
      <w:r w:rsidR="009012B2">
        <w:t xml:space="preserve">in a spawning season </w:t>
      </w:r>
      <w:r w:rsidR="008129A7">
        <w:t xml:space="preserve">dig up </w:t>
      </w:r>
      <w:r w:rsidR="009012B2">
        <w:t>nests</w:t>
      </w:r>
      <w:r w:rsidR="008129A7">
        <w:t xml:space="preserve"> (redds) </w:t>
      </w:r>
      <w:r w:rsidR="00ED6DD2">
        <w:t>made by</w:t>
      </w:r>
      <w:r w:rsidR="008129A7">
        <w:t xml:space="preserve"> early arriving females, </w:t>
      </w:r>
      <w:r w:rsidR="00ED6DD2">
        <w:t>so the stream has a natural limit to production</w:t>
      </w:r>
      <w:r w:rsidR="008129A7">
        <w:t xml:space="preserve">. </w:t>
      </w:r>
      <w:r w:rsidR="009012B2">
        <w:t>I</w:t>
      </w:r>
      <w:r w:rsidR="008129A7">
        <w:t xml:space="preserve">n </w:t>
      </w:r>
      <w:r w:rsidR="009012B2">
        <w:t xml:space="preserve">other </w:t>
      </w:r>
      <w:r w:rsidR="008129A7">
        <w:t>instances</w:t>
      </w:r>
      <w:r w:rsidR="009012B2">
        <w:t>,</w:t>
      </w:r>
      <w:r w:rsidR="008129A7">
        <w:t xml:space="preserve"> females die before spawning</w:t>
      </w:r>
      <w:r w:rsidR="00ED6DD2">
        <w:t xml:space="preserve"> if the stream is too crowded and oxygen levels are low</w:t>
      </w:r>
      <w:r w:rsidR="008129A7">
        <w:t xml:space="preserve">. </w:t>
      </w:r>
      <w:r w:rsidR="00900097">
        <w:t>In either of these scenarios, the numbers of spawners returning in subsequent years would be subsequently constrained. These constraints weaken with the introduction of straying fish from hatcheries, and t</w:t>
      </w:r>
      <w:r w:rsidR="00ED6DD2">
        <w:t xml:space="preserve">he question </w:t>
      </w:r>
      <w:r w:rsidR="00900097">
        <w:t>becomes</w:t>
      </w:r>
      <w:r w:rsidR="00ED6DD2">
        <w:t xml:space="preserve"> whether these natural processes, </w:t>
      </w:r>
      <w:r w:rsidR="00900097">
        <w:t xml:space="preserve">and </w:t>
      </w:r>
      <w:r w:rsidR="00ED6DD2">
        <w:t xml:space="preserve">resulting swings in salmon abundance, are exaggerated by strays from nearby hatcheries to the point where the stream ecosystem is disturbed. </w:t>
      </w:r>
      <w:r w:rsidR="008129A7">
        <w:t xml:space="preserve"> </w:t>
      </w:r>
      <w:r>
        <w:t xml:space="preserve"> </w:t>
      </w:r>
    </w:p>
    <w:p w14:paraId="6B184932" w14:textId="22EE769A" w:rsidR="00C07877" w:rsidRDefault="00C07877" w:rsidP="00FA69B9">
      <w:pPr>
        <w:spacing w:after="0" w:line="480" w:lineRule="auto"/>
        <w:ind w:firstLine="720"/>
      </w:pPr>
      <w:r>
        <w:t>While fish originating from</w:t>
      </w:r>
      <w:r w:rsidR="00F25B62">
        <w:t xml:space="preserve"> the</w:t>
      </w:r>
      <w:r>
        <w:t xml:space="preserve"> </w:t>
      </w:r>
      <w:r w:rsidR="007A0B9E">
        <w:t>hatchery</w:t>
      </w:r>
      <w:r>
        <w:t xml:space="preserve"> </w:t>
      </w:r>
      <w:r w:rsidR="00ED6DD2">
        <w:t>may be</w:t>
      </w:r>
      <w:r>
        <w:t xml:space="preserve"> contributing to the </w:t>
      </w:r>
      <w:r w:rsidR="00ED6DD2">
        <w:t xml:space="preserve">great </w:t>
      </w:r>
      <w:r>
        <w:t>abundance of pink salmon observed in recent decades at Indian River, it is also possible that the relatively low numbers of spawning pink salmon observed before 1980 may themselves have been historically atypical</w:t>
      </w:r>
      <w:r w:rsidR="003573E5">
        <w:t>,</w:t>
      </w:r>
      <w:r w:rsidR="00ED6DD2">
        <w:t xml:space="preserve"> and current densities are within the natural range</w:t>
      </w:r>
      <w:r>
        <w:t xml:space="preserve">. During World War II, US Navy contractors began dredging sand and gravel from the </w:t>
      </w:r>
      <w:r w:rsidR="00900097">
        <w:t>riverbed</w:t>
      </w:r>
      <w:r>
        <w:t>, as well as from a wooded island at the river’s mouth</w:t>
      </w:r>
      <w:r w:rsidR="003573E5">
        <w:t>,</w:t>
      </w:r>
      <w:r>
        <w:t xml:space="preserve"> to build fortifications </w:t>
      </w:r>
      <w:r w:rsidR="00B81D24">
        <w:t xml:space="preserve">and an airport </w:t>
      </w:r>
      <w:r>
        <w:t xml:space="preserve">on nearby Japonski Island. Park </w:t>
      </w:r>
      <w:ins w:id="118" w:author="Jeffrey Muehlbauer" w:date="2025-06-05T20:59:00Z" w16du:dateUtc="2025-06-06T04:59:00Z">
        <w:r w:rsidR="003C64A6">
          <w:t>S</w:t>
        </w:r>
      </w:ins>
      <w:del w:id="119" w:author="Jeffrey Muehlbauer" w:date="2025-06-05T20:59:00Z" w16du:dateUtc="2025-06-06T04:59:00Z">
        <w:r w:rsidDel="003C64A6">
          <w:delText>s</w:delText>
        </w:r>
      </w:del>
      <w:r>
        <w:t xml:space="preserve">ervice officials at the time believed that the removal of gravel contributed to several severe floods between 1940 and 1960 (Antonson and Hanable 1987). Even with the completion of </w:t>
      </w:r>
      <w:r w:rsidR="00ED6DD2">
        <w:t>those</w:t>
      </w:r>
      <w:r>
        <w:t xml:space="preserve"> fortifications, gravel removal </w:t>
      </w:r>
      <w:r w:rsidR="003573E5">
        <w:t>continued in</w:t>
      </w:r>
      <w:r>
        <w:t xml:space="preserve"> the Indian River delta intermittently until 1960</w:t>
      </w:r>
      <w:r w:rsidR="00D876C3">
        <w:t>, and anecdotal accounts suggest the river may at times have been restocked with fish from other streams during this period</w:t>
      </w:r>
      <w:r>
        <w:t>. This gravel removal and the accompanying floods profound</w:t>
      </w:r>
      <w:r w:rsidR="007655D5">
        <w:t>ly affected</w:t>
      </w:r>
      <w:r>
        <w:t xml:space="preserve"> the geomorphology of the reaches of Indian River in what is now Sitka National Historical Park, shifting the mouth of the river and stripping away lowlands near the river’s banks, impacting the quality of riparian habitat. </w:t>
      </w:r>
      <w:r>
        <w:rPr>
          <w:rFonts w:cstheme="minorHAnsi"/>
          <w:color w:val="202122"/>
          <w:shd w:val="clear" w:color="auto" w:fill="FFFFFF"/>
        </w:rPr>
        <w:t>Kiks.</w:t>
      </w:r>
      <w:r w:rsidRPr="00EF3316">
        <w:rPr>
          <w:rFonts w:cstheme="minorHAnsi"/>
          <w:color w:val="202122"/>
          <w:shd w:val="clear" w:color="auto" w:fill="FFFFFF"/>
        </w:rPr>
        <w:t>á</w:t>
      </w:r>
      <w:r>
        <w:rPr>
          <w:rFonts w:cstheme="minorHAnsi"/>
          <w:color w:val="202122"/>
          <w:shd w:val="clear" w:color="auto" w:fill="FFFFFF"/>
        </w:rPr>
        <w:t xml:space="preserve">di </w:t>
      </w:r>
      <w:ins w:id="120" w:author="Jeffrey Muehlbauer" w:date="2025-06-05T21:00:00Z" w16du:dateUtc="2025-06-06T05:00:00Z">
        <w:r w:rsidR="000E207B">
          <w:t>E</w:t>
        </w:r>
      </w:ins>
      <w:del w:id="121" w:author="Jeffrey Muehlbauer" w:date="2025-06-05T21:00:00Z" w16du:dateUtc="2025-06-06T05:00:00Z">
        <w:r w:rsidDel="000E207B">
          <w:delText>e</w:delText>
        </w:r>
      </w:del>
      <w:r>
        <w:t>lder</w:t>
      </w:r>
      <w:commentRangeStart w:id="122"/>
      <w:commentRangeStart w:id="123"/>
      <w:r>
        <w:t>s</w:t>
      </w:r>
      <w:commentRangeEnd w:id="122"/>
      <w:r w:rsidR="000E207B">
        <w:rPr>
          <w:rStyle w:val="CommentReference"/>
        </w:rPr>
        <w:commentReference w:id="122"/>
      </w:r>
      <w:commentRangeEnd w:id="123"/>
      <w:r w:rsidR="00C85FBF">
        <w:rPr>
          <w:rStyle w:val="CommentReference"/>
        </w:rPr>
        <w:commentReference w:id="123"/>
      </w:r>
      <w:r>
        <w:t xml:space="preserve"> have recalled that, </w:t>
      </w:r>
      <w:r w:rsidR="003573E5">
        <w:t>before</w:t>
      </w:r>
      <w:r>
        <w:t xml:space="preserve"> these dredging operations, the pink salmon runs at Indian River were so numerous that “it seemed like you should just be able to walk across the river on the humpies [pink salmon]” (Thornton 1998).  It is altogether possible that high pink salmon abundances observed in recent years are not an exception but a return to historic levels.</w:t>
      </w:r>
    </w:p>
    <w:p w14:paraId="3CC37536" w14:textId="686C0B4E" w:rsidR="001C5785" w:rsidRDefault="00A75CB4" w:rsidP="00FA69B9">
      <w:pPr>
        <w:spacing w:after="0" w:line="480" w:lineRule="auto"/>
        <w:ind w:firstLine="720"/>
        <w:rPr>
          <w:ins w:id="124" w:author="Chris Sergeant" w:date="2025-05-28T11:43:00Z" w16du:dateUtc="2025-05-28T18:43:00Z"/>
        </w:rPr>
      </w:pPr>
      <w:r>
        <w:lastRenderedPageBreak/>
        <w:t xml:space="preserve">With all this in mind, how might park </w:t>
      </w:r>
      <w:r w:rsidR="003748D3">
        <w:t xml:space="preserve">managers </w:t>
      </w:r>
      <w:r>
        <w:t xml:space="preserve">determine whether the abundances of pink salmon observed in recent years at Indian River are within some natural range of variation? Building a baseline picture of pink salmon </w:t>
      </w:r>
      <w:r w:rsidR="008C4650">
        <w:t xml:space="preserve">abundance </w:t>
      </w:r>
      <w:r>
        <w:t xml:space="preserve">in the wider region </w:t>
      </w:r>
      <w:r w:rsidR="008C4650">
        <w:t>c</w:t>
      </w:r>
      <w:r>
        <w:t xml:space="preserve">ould provide a useful basis of comparison. ADFG has monitored pink salmon streams in southeast Alaska as far back as 1960 </w:t>
      </w:r>
      <w:r w:rsidR="003748D3">
        <w:t xml:space="preserve">in order to </w:t>
      </w:r>
      <w:r>
        <w:t>manag</w:t>
      </w:r>
      <w:r w:rsidR="003748D3">
        <w:t>e</w:t>
      </w:r>
      <w:r>
        <w:t xml:space="preserve"> escapement and regulat</w:t>
      </w:r>
      <w:r w:rsidR="003748D3">
        <w:t>e</w:t>
      </w:r>
      <w:r>
        <w:t xml:space="preserve"> fisher</w:t>
      </w:r>
      <w:r w:rsidR="00C5517B">
        <w:t>ies</w:t>
      </w:r>
      <w:r>
        <w:t xml:space="preserve">. </w:t>
      </w:r>
      <w:r w:rsidR="00CC1670">
        <w:t xml:space="preserve">It is worth nothing that 1960 is the first year following the banning of salmon fish traps in Alaska, suggesting that salmon abundance may have been at a historical low point throughout the region (Colt 1999). </w:t>
      </w:r>
      <w:r>
        <w:t xml:space="preserve">This monitoring effort surveys 714 pink salmon index streams throughout </w:t>
      </w:r>
      <w:r w:rsidR="00C5517B">
        <w:t>southeastern</w:t>
      </w:r>
      <w:r>
        <w:t xml:space="preserve"> Alaska via </w:t>
      </w:r>
      <w:r w:rsidR="003748D3">
        <w:t>fixed-wing</w:t>
      </w:r>
      <w:r>
        <w:t xml:space="preserve"> aircraft, with a randomly selected subset of those streams surveyed subject to foot counts for validation (A. Dupuis, personal communication, August 19, 2024). Of these 714 index streams, ADFG places 35 within the “Northern Southeast – Outside” subregion</w:t>
      </w:r>
      <w:r w:rsidR="00C5517B">
        <w:t xml:space="preserve"> - the ocean-facing coasts of </w:t>
      </w:r>
      <w:del w:id="125" w:author="Jeffrey Muehlbauer" w:date="2025-06-05T21:02:00Z" w16du:dateUtc="2025-06-06T05:02:00Z">
        <w:r w:rsidR="00C5517B" w:rsidDel="000E207B">
          <w:delText xml:space="preserve">Baranof and </w:delText>
        </w:r>
      </w:del>
      <w:r w:rsidR="00C5517B">
        <w:t>Chic</w:t>
      </w:r>
      <w:ins w:id="126" w:author="Chris Sergeant" w:date="2025-05-28T11:43:00Z" w16du:dateUtc="2025-05-28T18:43:00Z">
        <w:r w:rsidR="001C5785">
          <w:t>h</w:t>
        </w:r>
      </w:ins>
      <w:r w:rsidR="00C5517B">
        <w:t xml:space="preserve">agof </w:t>
      </w:r>
      <w:ins w:id="127" w:author="Jeffrey Muehlbauer" w:date="2025-06-05T21:02:00Z" w16du:dateUtc="2025-06-06T05:02:00Z">
        <w:r w:rsidR="000E207B">
          <w:t xml:space="preserve">and Baranof </w:t>
        </w:r>
      </w:ins>
      <w:r w:rsidR="00C5517B">
        <w:t>islands</w:t>
      </w:r>
      <w:ins w:id="128" w:author="Jeffrey Muehlbauer" w:date="2025-06-05T21:02:00Z" w16du:dateUtc="2025-06-06T05:02:00Z">
        <w:r w:rsidR="000E207B">
          <w:t xml:space="preserve"> (where Sitka is located)</w:t>
        </w:r>
      </w:ins>
      <w:r w:rsidR="00C5517B">
        <w:t>, as well as a few smaller islands in the vicinity</w:t>
      </w:r>
      <w:del w:id="129" w:author="Jeffrey Muehlbauer" w:date="2025-06-05T21:02:00Z" w16du:dateUtc="2025-06-06T05:02:00Z">
        <w:r w:rsidR="00C5517B" w:rsidDel="000E207B">
          <w:delText xml:space="preserve"> </w:delText>
        </w:r>
        <w:r w:rsidR="003748D3" w:rsidDel="000E207B">
          <w:delText>(a region which includes Sitka and the Indian River)</w:delText>
        </w:r>
      </w:del>
      <w:r>
        <w:t xml:space="preserve">. </w:t>
      </w:r>
    </w:p>
    <w:p w14:paraId="4265FCA9" w14:textId="08443C21" w:rsidR="00F725D2" w:rsidRDefault="00C07877" w:rsidP="00FA69B9">
      <w:pPr>
        <w:spacing w:after="0" w:line="480" w:lineRule="auto"/>
        <w:ind w:firstLine="720"/>
      </w:pPr>
      <w:r>
        <w:t xml:space="preserve">In 2023, the NPS entered into a partnership with USGS and the University of Washington </w:t>
      </w:r>
      <w:r w:rsidR="00C5517B">
        <w:t>to</w:t>
      </w:r>
      <w:r w:rsidR="005740FA">
        <w:t xml:space="preserve"> evaluat</w:t>
      </w:r>
      <w:r w:rsidR="00C5517B">
        <w:t>e</w:t>
      </w:r>
      <w:r w:rsidR="005740FA">
        <w:t xml:space="preserve"> </w:t>
      </w:r>
      <w:r>
        <w:t>Indian River pink salmon populations</w:t>
      </w:r>
      <w:r w:rsidR="005740FA">
        <w:t xml:space="preserve"> in the context of the broader region. U</w:t>
      </w:r>
      <w:r w:rsidR="00321E7D">
        <w:t>sing statistical modeling</w:t>
      </w:r>
      <w:r w:rsidR="003748D3">
        <w:t>,</w:t>
      </w:r>
      <w:r w:rsidR="005740FA">
        <w:t xml:space="preserve"> </w:t>
      </w:r>
      <w:r w:rsidR="00FC5FE0">
        <w:t xml:space="preserve">it </w:t>
      </w:r>
      <w:r w:rsidR="005740FA">
        <w:t xml:space="preserve">is </w:t>
      </w:r>
      <w:r w:rsidR="00FC5FE0">
        <w:t xml:space="preserve">possible to estimate the annual abundance of pink salmon </w:t>
      </w:r>
      <w:commentRangeStart w:id="130"/>
      <w:commentRangeStart w:id="131"/>
      <w:r w:rsidR="00FC5FE0">
        <w:t xml:space="preserve">at </w:t>
      </w:r>
      <w:commentRangeEnd w:id="130"/>
      <w:r w:rsidR="000E207B">
        <w:rPr>
          <w:rStyle w:val="CommentReference"/>
        </w:rPr>
        <w:commentReference w:id="130"/>
      </w:r>
      <w:commentRangeEnd w:id="131"/>
      <w:r w:rsidR="00C85FBF">
        <w:rPr>
          <w:rStyle w:val="CommentReference"/>
        </w:rPr>
        <w:commentReference w:id="131"/>
      </w:r>
      <w:r w:rsidR="00FC5FE0">
        <w:t>Indian River and to compare those estimates to pink salmon abundance in neighboring streams. Th</w:t>
      </w:r>
      <w:r w:rsidR="00395C60">
        <w:t xml:space="preserve">ese models </w:t>
      </w:r>
      <w:r w:rsidR="00FC5FE0">
        <w:t>also allow the year-to-year variation in pink salmon returning to spawn at Indian River to be likewise compared to the variation seen elsewhere</w:t>
      </w:r>
      <w:r w:rsidR="00D90643">
        <w:t xml:space="preserve"> in the area</w:t>
      </w:r>
      <w:r w:rsidR="00FC5FE0">
        <w:t>.</w:t>
      </w:r>
      <w:r w:rsidR="00D85CDC">
        <w:t xml:space="preserve"> </w:t>
      </w:r>
      <w:r w:rsidR="005740FA">
        <w:t>The project will also explore the</w:t>
      </w:r>
      <w:r w:rsidR="00D85CDC">
        <w:t xml:space="preserve"> Indian River system in greater detail, </w:t>
      </w:r>
      <w:r w:rsidR="005740FA">
        <w:t xml:space="preserve">with </w:t>
      </w:r>
      <w:r w:rsidR="00D85CDC">
        <w:t xml:space="preserve">the goal </w:t>
      </w:r>
      <w:r w:rsidR="005740FA">
        <w:t xml:space="preserve">of </w:t>
      </w:r>
      <w:r w:rsidR="00D85CDC">
        <w:t>identify</w:t>
      </w:r>
      <w:r w:rsidR="005740FA">
        <w:t>ing</w:t>
      </w:r>
      <w:r w:rsidR="00D85CDC">
        <w:t xml:space="preserve"> what measurable impact hatchery releases have on abundance</w:t>
      </w:r>
      <w:r w:rsidR="005740FA">
        <w:t>s</w:t>
      </w:r>
      <w:r w:rsidR="00D85CDC">
        <w:t xml:space="preserve"> of spawning pink salmon entering the stream each year. </w:t>
      </w:r>
    </w:p>
    <w:p w14:paraId="3957CCB2" w14:textId="07A5C4F3" w:rsidR="007A1247" w:rsidRPr="00A71AC7" w:rsidRDefault="00B20008" w:rsidP="00FA69B9">
      <w:pPr>
        <w:spacing w:after="0" w:line="480" w:lineRule="auto"/>
        <w:ind w:firstLine="720"/>
      </w:pPr>
      <w:r>
        <w:t>Part of the management challenge when confronted with hyper</w:t>
      </w:r>
      <w:r w:rsidR="00F64DA3">
        <w:t>-</w:t>
      </w:r>
      <w:r>
        <w:t xml:space="preserve">abundant </w:t>
      </w:r>
      <w:r w:rsidR="00F64DA3">
        <w:t>native</w:t>
      </w:r>
      <w:r>
        <w:t xml:space="preserve"> species is assessing whether or not the abundances observed occur within some natural range of variation.</w:t>
      </w:r>
      <w:r w:rsidR="00BE5897">
        <w:t xml:space="preserve"> The cases of the pine mountain beetle and white-tailed deer illustrate that many factors both local and global </w:t>
      </w:r>
      <w:r w:rsidR="00BE5897">
        <w:lastRenderedPageBreak/>
        <w:t>may drive the proliferation of endemic species</w:t>
      </w:r>
      <w:r w:rsidR="008C4650">
        <w:t xml:space="preserve"> within a national park</w:t>
      </w:r>
      <w:r w:rsidR="00BE5897">
        <w:t xml:space="preserve">. </w:t>
      </w:r>
      <w:r>
        <w:t xml:space="preserve">Pink salmon have returned to Indian River in large numbers every summer since time immemorial, but whether the density of spawning salmon observed recently is exceptional requires understanding both the general behavior of pink salmon in the region as well as the potential impact of </w:t>
      </w:r>
      <w:r w:rsidR="00F73FEF">
        <w:t>direct influences such as hatchery releases.</w:t>
      </w:r>
      <w:r>
        <w:t xml:space="preserve"> </w:t>
      </w:r>
      <w:r w:rsidR="00395C60">
        <w:t xml:space="preserve">Taken together, </w:t>
      </w:r>
      <w:r w:rsidR="008C4650">
        <w:t>we hope to</w:t>
      </w:r>
      <w:r w:rsidR="0095128E">
        <w:t xml:space="preserve"> provide context and clarity to park officials </w:t>
      </w:r>
      <w:r w:rsidR="008C4650">
        <w:t>regarding the pink salmon population in the Indian River</w:t>
      </w:r>
      <w:r w:rsidR="00303E21">
        <w:t xml:space="preserve"> and the ability to </w:t>
      </w:r>
      <w:r w:rsidR="001A48B7">
        <w:t>maintain the healthy riverine ecosystem on which so many other resident species depend</w:t>
      </w:r>
      <w:r w:rsidR="0095128E">
        <w:t>.</w:t>
      </w:r>
      <w:r w:rsidR="007A1247">
        <w:rPr>
          <w:u w:val="single"/>
        </w:rPr>
        <w:br w:type="page"/>
      </w:r>
    </w:p>
    <w:p w14:paraId="52EE370E" w14:textId="59053F3C" w:rsidR="00B25C29" w:rsidRPr="00B25C29" w:rsidRDefault="00B25C29" w:rsidP="00B25C29">
      <w:pPr>
        <w:spacing w:line="480" w:lineRule="auto"/>
        <w:jc w:val="center"/>
        <w:rPr>
          <w:u w:val="single"/>
        </w:rPr>
      </w:pPr>
      <w:commentRangeStart w:id="132"/>
      <w:r>
        <w:rPr>
          <w:u w:val="single"/>
        </w:rPr>
        <w:lastRenderedPageBreak/>
        <w:t>References</w:t>
      </w:r>
      <w:commentRangeEnd w:id="132"/>
      <w:r w:rsidR="00D76E4F">
        <w:rPr>
          <w:rStyle w:val="CommentReference"/>
        </w:rPr>
        <w:commentReference w:id="132"/>
      </w:r>
    </w:p>
    <w:p w14:paraId="1D28C7E7" w14:textId="556E6002" w:rsidR="00D55E25" w:rsidRDefault="00D55E25" w:rsidP="00303339">
      <w:pPr>
        <w:spacing w:after="0" w:line="480" w:lineRule="auto"/>
        <w:ind w:left="720" w:hanging="720"/>
      </w:pPr>
      <w:r>
        <w:t>Alaska Department of Fish and Game. 2024</w:t>
      </w:r>
      <w:r w:rsidR="00235D0E">
        <w:t>a</w:t>
      </w:r>
      <w:r>
        <w:t xml:space="preserve">. Commercial Salmon Fisheries – Southeast Alaska &amp; Yakutat Research: Pink Salmon. Available at: </w:t>
      </w:r>
      <w:hyperlink r:id="rId14" w:history="1">
        <w:r w:rsidRPr="007B1A5E">
          <w:rPr>
            <w:rStyle w:val="Hyperlink"/>
          </w:rPr>
          <w:t>https://www.adfg.alaska.gov/index.cfm?adfg=commercialbyareasoutheast.salmon_research_pink</w:t>
        </w:r>
      </w:hyperlink>
      <w:r>
        <w:t xml:space="preserve"> (accessed December 14, 2024)</w:t>
      </w:r>
    </w:p>
    <w:p w14:paraId="078E58A4" w14:textId="5369EB7A" w:rsidR="00235D0E" w:rsidRDefault="00235D0E" w:rsidP="00235D0E">
      <w:pPr>
        <w:spacing w:after="0" w:line="480" w:lineRule="auto"/>
        <w:ind w:left="720" w:hanging="720"/>
      </w:pPr>
      <w:r>
        <w:t xml:space="preserve">Alaska Department of Fish and Game. 2024b. Mark Recovery Laboratory – Otolith Marking. Available at: </w:t>
      </w:r>
      <w:hyperlink r:id="rId15" w:history="1">
        <w:r w:rsidRPr="007B1A5E">
          <w:rPr>
            <w:rStyle w:val="Hyperlink"/>
          </w:rPr>
          <w:t>https://mtalab.adfg.alaska.gov/OTO/marking.aspx</w:t>
        </w:r>
      </w:hyperlink>
      <w:r>
        <w:t xml:space="preserve"> (accessed December 14, 2024)</w:t>
      </w:r>
    </w:p>
    <w:p w14:paraId="07B1AAEF" w14:textId="6F05B00A" w:rsidR="00200CF4" w:rsidRDefault="00200CF4" w:rsidP="00303339">
      <w:pPr>
        <w:spacing w:after="0" w:line="480" w:lineRule="auto"/>
        <w:ind w:left="720" w:hanging="720"/>
      </w:pPr>
      <w:r>
        <w:t xml:space="preserve">Antonson, J. M. and W. S. Hanable. 1987. </w:t>
      </w:r>
      <w:r w:rsidRPr="00200CF4">
        <w:rPr>
          <w:i/>
          <w:iCs/>
        </w:rPr>
        <w:t>An Administrative History of Sitka National Historical Park</w:t>
      </w:r>
      <w:r>
        <w:t xml:space="preserve">. National Park Service. Available at: </w:t>
      </w:r>
      <w:hyperlink r:id="rId16" w:history="1">
        <w:r w:rsidRPr="007B1A5E">
          <w:rPr>
            <w:rStyle w:val="Hyperlink"/>
          </w:rPr>
          <w:t>https://www.nps.gov/parkhistory/online_books/sitk/adhi/index.htm</w:t>
        </w:r>
      </w:hyperlink>
      <w:r>
        <w:t xml:space="preserve"> (accessed December 17, 2024).</w:t>
      </w:r>
    </w:p>
    <w:p w14:paraId="1BC45879" w14:textId="6A1DC51D" w:rsidR="00CC1670" w:rsidRPr="00CC1670" w:rsidRDefault="00CC1670" w:rsidP="00303339">
      <w:pPr>
        <w:spacing w:after="0" w:line="480" w:lineRule="auto"/>
        <w:ind w:left="720" w:hanging="720"/>
      </w:pPr>
      <w:r>
        <w:t xml:space="preserve">Colt, S. 1999. </w:t>
      </w:r>
      <w:r w:rsidRPr="00900097">
        <w:rPr>
          <w:i/>
          <w:iCs/>
        </w:rPr>
        <w:t>Salmon Fish Traps in Alaska.</w:t>
      </w:r>
      <w:r>
        <w:t xml:space="preserve"> University of Alaska Anchorage Institute of Social and Economic Research. Available at: </w:t>
      </w:r>
      <w:hyperlink r:id="rId17" w:history="1">
        <w:r w:rsidRPr="00CC1670">
          <w:rPr>
            <w:rStyle w:val="Hyperlink"/>
          </w:rPr>
          <w:t>https://www.iseralaska.org/static/legacy_publication_links/fishrep/fishtrap.pdf</w:t>
        </w:r>
      </w:hyperlink>
      <w:r>
        <w:t xml:space="preserve"> (accessed April 25, 2025)</w:t>
      </w:r>
    </w:p>
    <w:p w14:paraId="4EA3CBEB" w14:textId="39E3C43D" w:rsidR="00942C32" w:rsidRDefault="00942C32" w:rsidP="00303339">
      <w:pPr>
        <w:spacing w:after="0" w:line="480" w:lineRule="auto"/>
        <w:ind w:left="720" w:hanging="720"/>
      </w:pPr>
      <w:r>
        <w:t xml:space="preserve">Gende, S. and B. Carter. 2015. </w:t>
      </w:r>
      <w:r w:rsidRPr="00942C32">
        <w:rPr>
          <w:i/>
          <w:iCs/>
        </w:rPr>
        <w:t>Straying rates of pink salmon into the Indian River, Sitka National Historical Park. Final Report – ADF&amp;G Permit # SF2015-225.</w:t>
      </w:r>
      <w:r>
        <w:t xml:space="preserve"> National Park Service, 11 pp.</w:t>
      </w:r>
    </w:p>
    <w:p w14:paraId="0F0C9660" w14:textId="1A558C5C" w:rsidR="00847B01" w:rsidRDefault="00847B01" w:rsidP="00303339">
      <w:pPr>
        <w:spacing w:after="0" w:line="480" w:lineRule="auto"/>
        <w:ind w:left="720" w:hanging="720"/>
      </w:pPr>
      <w:r>
        <w:t xml:space="preserve">Gibson, K., K. Skov, S. Kegley, C. Jorgensen, S. Smith, and J. Witcosky. 2008. </w:t>
      </w:r>
      <w:r>
        <w:rPr>
          <w:i/>
          <w:iCs/>
        </w:rPr>
        <w:t>Mountain Pine Beetle Impacts in High-Elevation Five-Needle Pines: Current Trends and Challenges.</w:t>
      </w:r>
      <w:r>
        <w:t xml:space="preserve"> USDA Forest Service – Forest Health Protection, 40 pp.</w:t>
      </w:r>
    </w:p>
    <w:p w14:paraId="2CAC3CAC" w14:textId="3959D2E1" w:rsidR="00E702AD" w:rsidRPr="00E702AD" w:rsidRDefault="00E702AD" w:rsidP="00303339">
      <w:pPr>
        <w:spacing w:after="0" w:line="480" w:lineRule="auto"/>
        <w:ind w:left="720" w:hanging="720"/>
      </w:pPr>
      <w:r>
        <w:t xml:space="preserve">Holmes, E. E., E. J. Ward, and K. Wills. 2012. MARSS: Multivariate Autoregressive State-space Models for Analyzing Time-series Data. </w:t>
      </w:r>
      <w:r>
        <w:rPr>
          <w:i/>
          <w:iCs/>
        </w:rPr>
        <w:t>The R Journal</w:t>
      </w:r>
      <w:r>
        <w:t xml:space="preserve"> 4(1): 11-19.</w:t>
      </w:r>
    </w:p>
    <w:p w14:paraId="20DEAECB" w14:textId="09838AA6" w:rsidR="00966D11" w:rsidRDefault="00966D11" w:rsidP="00942C32">
      <w:pPr>
        <w:spacing w:after="0" w:line="480" w:lineRule="auto"/>
        <w:ind w:left="720" w:hanging="720"/>
      </w:pPr>
      <w:r>
        <w:lastRenderedPageBreak/>
        <w:t>Knudsen, E. E., P. S. Rand, K. B. Gorman, D. R. Bernard, and W. D. Templin. 2021. Hatchery-</w:t>
      </w:r>
      <w:r w:rsidR="00C5517B">
        <w:t>o</w:t>
      </w:r>
      <w:r>
        <w:t xml:space="preserve">rigin </w:t>
      </w:r>
      <w:r w:rsidR="003748D3">
        <w:t>s</w:t>
      </w:r>
      <w:r>
        <w:t xml:space="preserve">tray </w:t>
      </w:r>
      <w:r w:rsidR="00C5517B">
        <w:t>r</w:t>
      </w:r>
      <w:r>
        <w:t xml:space="preserve">ates and </w:t>
      </w:r>
      <w:r w:rsidR="00C5517B">
        <w:t>t</w:t>
      </w:r>
      <w:r>
        <w:t xml:space="preserve">otal </w:t>
      </w:r>
      <w:r w:rsidR="00C5517B">
        <w:t>r</w:t>
      </w:r>
      <w:r>
        <w:t xml:space="preserve">un </w:t>
      </w:r>
      <w:r w:rsidR="00C5517B">
        <w:t>c</w:t>
      </w:r>
      <w:r>
        <w:t xml:space="preserve">haracteristics for Pink Salmon and Chum Salmon </w:t>
      </w:r>
      <w:r w:rsidR="00C5517B">
        <w:t>r</w:t>
      </w:r>
      <w:r>
        <w:t xml:space="preserve">eturning to Prince William Sound, Alaska in 2013-2015. </w:t>
      </w:r>
      <w:r>
        <w:rPr>
          <w:i/>
          <w:iCs/>
        </w:rPr>
        <w:t xml:space="preserve">Marine and Coastal Fisheries </w:t>
      </w:r>
      <w:r>
        <w:t>13(1): 41-68.</w:t>
      </w:r>
    </w:p>
    <w:p w14:paraId="6F7A923C" w14:textId="726E6BAB" w:rsidR="00177F5D" w:rsidRPr="00177F5D" w:rsidRDefault="00177F5D" w:rsidP="00942C32">
      <w:pPr>
        <w:spacing w:after="0" w:line="480" w:lineRule="auto"/>
        <w:ind w:left="720" w:hanging="720"/>
      </w:pPr>
      <w:r>
        <w:t>Manhard, C. V., J. E. Joyce, W. W. Smoker, and A. J. Gharrett. 2017. Ecological factors influencing lifetime productivity of pink salmon (</w:t>
      </w:r>
      <w:r w:rsidRPr="00177F5D">
        <w:rPr>
          <w:i/>
          <w:iCs/>
        </w:rPr>
        <w:t>Oncorhynchus gorbuscha</w:t>
      </w:r>
      <w:r>
        <w:t xml:space="preserve">) in an Alaskan stream. </w:t>
      </w:r>
      <w:r>
        <w:rPr>
          <w:i/>
          <w:iCs/>
        </w:rPr>
        <w:t>Canadian Journal of Fisheries and Aquatic Sciences</w:t>
      </w:r>
      <w:r>
        <w:t xml:space="preserve"> 74(9)</w:t>
      </w:r>
      <w:r w:rsidR="00C5517B">
        <w:t>: 1325-1336</w:t>
      </w:r>
      <w:r>
        <w:t xml:space="preserve">. </w:t>
      </w:r>
    </w:p>
    <w:p w14:paraId="0992A8A3" w14:textId="53FFA7CC" w:rsidR="00A7415B" w:rsidRPr="00A7415B" w:rsidRDefault="00A7415B" w:rsidP="00942C32">
      <w:pPr>
        <w:spacing w:after="0" w:line="480" w:lineRule="auto"/>
        <w:ind w:left="720" w:hanging="720"/>
      </w:pPr>
      <w:r>
        <w:t xml:space="preserve">May, S. A. and P. A. H. Westley. 2024. The cost of hatchery straying: an economic case study on Alaska pink salmon. </w:t>
      </w:r>
      <w:r>
        <w:rPr>
          <w:i/>
          <w:iCs/>
        </w:rPr>
        <w:t>Canadian Journal of Fisheries and Aquatic Sciences</w:t>
      </w:r>
      <w:r>
        <w:t xml:space="preserve"> 82: 1-6.</w:t>
      </w:r>
    </w:p>
    <w:p w14:paraId="0F722DAA" w14:textId="322326C2" w:rsidR="00A9712C" w:rsidRDefault="00656692" w:rsidP="00942C32">
      <w:pPr>
        <w:spacing w:after="0" w:line="480" w:lineRule="auto"/>
        <w:ind w:left="720" w:hanging="720"/>
      </w:pPr>
      <w:r>
        <w:t xml:space="preserve">Miller, K. M., S. J. Perles, J. P. Schmit, E. R. Matthews, A. S. Weed, J. A. Comiskey, M. R. Marshall, P. Nelson, N. A. Fisichelli. 2023. </w:t>
      </w:r>
      <w:r w:rsidRPr="00656692">
        <w:t>Overabundant deer and invasive plants drive widespread regeneration debt in eastern United States national parks.</w:t>
      </w:r>
      <w:r>
        <w:t xml:space="preserve"> </w:t>
      </w:r>
      <w:r>
        <w:rPr>
          <w:i/>
          <w:iCs/>
        </w:rPr>
        <w:t xml:space="preserve">Ecological Applications </w:t>
      </w:r>
      <w:r>
        <w:t>33: 24pp.</w:t>
      </w:r>
    </w:p>
    <w:p w14:paraId="026DA1F3" w14:textId="77777777" w:rsidR="00A9712C" w:rsidRDefault="00A9712C" w:rsidP="00942C32">
      <w:pPr>
        <w:spacing w:after="0" w:line="480" w:lineRule="auto"/>
        <w:ind w:left="720" w:hanging="720"/>
      </w:pPr>
      <w:r>
        <w:t xml:space="preserve">National Park Service. 2025a. Organic Act of 1916. Available at: </w:t>
      </w:r>
      <w:r w:rsidRPr="00A9712C">
        <w:t>https://www.nps.gov/grba/learn/management/organic-act-of-1916.htm</w:t>
      </w:r>
      <w:r>
        <w:t xml:space="preserve"> (accessed March 27, 2025)</w:t>
      </w:r>
    </w:p>
    <w:p w14:paraId="1FDA211F" w14:textId="05FB5CEA" w:rsidR="00656692" w:rsidRPr="00656692" w:rsidRDefault="00A9712C" w:rsidP="00A9712C">
      <w:pPr>
        <w:spacing w:after="0" w:line="480" w:lineRule="auto"/>
        <w:ind w:left="720" w:hanging="720"/>
        <w:rPr>
          <w:i/>
          <w:iCs/>
        </w:rPr>
      </w:pPr>
      <w:r>
        <w:t xml:space="preserve">National Park Service. 2025b. Sitka National Historical Park. Available at: </w:t>
      </w:r>
      <w:r w:rsidRPr="00077505">
        <w:t>https://www.nps.gov/sitk/index.htm</w:t>
      </w:r>
      <w:r>
        <w:t xml:space="preserve"> (accessed March 18, 2025)</w:t>
      </w:r>
      <w:r w:rsidR="00656692">
        <w:rPr>
          <w:i/>
          <w:iCs/>
        </w:rPr>
        <w:t xml:space="preserve"> </w:t>
      </w:r>
    </w:p>
    <w:p w14:paraId="76706C45" w14:textId="0BFCEA07" w:rsidR="00401A47" w:rsidRDefault="00401A47" w:rsidP="00303339">
      <w:pPr>
        <w:spacing w:after="0" w:line="480" w:lineRule="auto"/>
        <w:ind w:left="720" w:hanging="720"/>
      </w:pPr>
      <w:r>
        <w:t xml:space="preserve">Quinn, T. P. 2018. </w:t>
      </w:r>
      <w:r>
        <w:rPr>
          <w:i/>
          <w:iCs/>
        </w:rPr>
        <w:t>The Behavior and Ecology of Pacific Salmon and Trout, Second Edition.</w:t>
      </w:r>
      <w:r>
        <w:t xml:space="preserve"> University of Washington Press, 547 pp.</w:t>
      </w:r>
    </w:p>
    <w:p w14:paraId="00AAC6E5" w14:textId="10D17478" w:rsidR="005810E6" w:rsidRPr="005810E6" w:rsidRDefault="005810E6" w:rsidP="00303339">
      <w:pPr>
        <w:spacing w:after="0" w:line="480" w:lineRule="auto"/>
        <w:ind w:left="720" w:hanging="720"/>
      </w:pPr>
      <w:r>
        <w:t xml:space="preserve">Sergeant, C. J., J. R. Bellmore, C. McConnell, J. W. Moore. 2017. High salmon density and low discharge create periodic hypoxia in coastal rivers. </w:t>
      </w:r>
      <w:r>
        <w:rPr>
          <w:i/>
          <w:iCs/>
        </w:rPr>
        <w:t>Ecosphere</w:t>
      </w:r>
      <w:r>
        <w:t xml:space="preserve"> 8(6</w:t>
      </w:r>
      <w:r w:rsidRPr="00C5517B">
        <w:rPr>
          <w:rFonts w:cstheme="minorHAnsi"/>
        </w:rPr>
        <w:t>)</w:t>
      </w:r>
      <w:r w:rsidR="00C5517B" w:rsidRPr="00A9712C">
        <w:rPr>
          <w:rFonts w:cstheme="minorHAnsi"/>
          <w:kern w:val="0"/>
          <w:sz w:val="24"/>
          <w:szCs w:val="24"/>
        </w:rPr>
        <w:t>:e01846</w:t>
      </w:r>
      <w:r w:rsidRPr="00C5517B">
        <w:rPr>
          <w:rFonts w:cstheme="minorHAnsi"/>
        </w:rPr>
        <w:t>.</w:t>
      </w:r>
    </w:p>
    <w:p w14:paraId="2FAB2215" w14:textId="67D1E4B4" w:rsidR="003A1EB9" w:rsidRDefault="00B500F1" w:rsidP="003A1EB9">
      <w:pPr>
        <w:spacing w:after="0" w:line="480" w:lineRule="auto"/>
        <w:ind w:left="720" w:hanging="720"/>
      </w:pPr>
      <w:r>
        <w:t xml:space="preserve">Sergeant, C. J., J. R. Bellmore, R. A. Bellmore, J. A. Falke, F. J. Mueter, and P. A. H. Westley. 2023. Hypoxia vulnerability in the salmon watersheds of Southeast Alaska. </w:t>
      </w:r>
      <w:r w:rsidR="00303339">
        <w:rPr>
          <w:i/>
          <w:iCs/>
        </w:rPr>
        <w:t xml:space="preserve">Science of the Total Environment </w:t>
      </w:r>
      <w:r w:rsidR="00303339">
        <w:t>896</w:t>
      </w:r>
      <w:r w:rsidR="00C5517B">
        <w:t>:</w:t>
      </w:r>
      <w:r w:rsidR="00C5517B" w:rsidRPr="00C5517B">
        <w:t xml:space="preserve"> </w:t>
      </w:r>
      <w:r w:rsidR="00C5517B">
        <w:t>165247</w:t>
      </w:r>
      <w:r w:rsidR="00303339">
        <w:t>.</w:t>
      </w:r>
    </w:p>
    <w:p w14:paraId="25C18CCF" w14:textId="15F79924" w:rsidR="00CA1D5B" w:rsidRPr="00CA1D5B" w:rsidRDefault="00CA1D5B" w:rsidP="003A1EB9">
      <w:pPr>
        <w:spacing w:after="0" w:line="480" w:lineRule="auto"/>
        <w:ind w:left="720" w:hanging="720"/>
        <w:rPr>
          <w:i/>
          <w:iCs/>
        </w:rPr>
      </w:pPr>
      <w:r>
        <w:lastRenderedPageBreak/>
        <w:t xml:space="preserve">Stopha, M. 2015. </w:t>
      </w:r>
      <w:r w:rsidRPr="00CA1D5B">
        <w:rPr>
          <w:i/>
          <w:iCs/>
        </w:rPr>
        <w:t xml:space="preserve">An Evaluation of the Sheldon Jackson Salmon Hatchery for Consistency with Statewide Policies and Prescribed Management Practices. </w:t>
      </w:r>
      <w:r w:rsidRPr="00CA1D5B">
        <w:t>Alaska Department of Fish and Game, Division of Commercial Fisheries,</w:t>
      </w:r>
      <w:r>
        <w:t xml:space="preserve"> 42 pp.</w:t>
      </w:r>
    </w:p>
    <w:p w14:paraId="4656C1EC" w14:textId="685DE97A" w:rsidR="001D30ED" w:rsidRDefault="00B25C29" w:rsidP="00303339">
      <w:pPr>
        <w:spacing w:after="0" w:line="480" w:lineRule="auto"/>
        <w:ind w:left="720" w:hanging="720"/>
      </w:pPr>
      <w:r>
        <w:t xml:space="preserve">Thornton, T. F. 1998. </w:t>
      </w:r>
      <w:r>
        <w:rPr>
          <w:i/>
          <w:iCs/>
        </w:rPr>
        <w:t>Traditional Tlingit Use of Sitka National Historical Park</w:t>
      </w:r>
      <w:r>
        <w:t>. National Park Service, 170 pp.</w:t>
      </w:r>
    </w:p>
    <w:p w14:paraId="692E86FD" w14:textId="0BD94CD6" w:rsidR="00B9617E" w:rsidRPr="00B9617E" w:rsidRDefault="00AB6BD6" w:rsidP="004521BD">
      <w:pPr>
        <w:spacing w:after="0" w:line="480" w:lineRule="auto"/>
        <w:ind w:left="720" w:hanging="720"/>
      </w:pPr>
      <w:r>
        <w:t>Tillotson, M. D., T. P. Quinn. 2017. Climate and conspecific density trigger pre-spawning mortality in</w:t>
      </w:r>
      <w:r w:rsidR="004521BD">
        <w:t xml:space="preserve"> </w:t>
      </w:r>
      <w:r>
        <w:t>sockeye salmon (</w:t>
      </w:r>
      <w:r w:rsidRPr="003748D3">
        <w:rPr>
          <w:i/>
        </w:rPr>
        <w:t>Oncorhynchus nerka</w:t>
      </w:r>
      <w:r>
        <w:t xml:space="preserve">). </w:t>
      </w:r>
      <w:r>
        <w:rPr>
          <w:i/>
          <w:iCs/>
        </w:rPr>
        <w:t xml:space="preserve">Fisheries Research </w:t>
      </w:r>
      <w:r>
        <w:t>188: 138-148.</w:t>
      </w:r>
    </w:p>
    <w:sectPr w:rsidR="00B9617E" w:rsidRPr="00B9617E" w:rsidSect="00FA69B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hris Sergeant" w:date="2025-05-28T08:24:00Z" w:initials="CS">
    <w:p w14:paraId="41A48929" w14:textId="77777777" w:rsidR="00D951F8" w:rsidRDefault="00D951F8">
      <w:pPr>
        <w:pStyle w:val="CommentText"/>
      </w:pPr>
      <w:r>
        <w:rPr>
          <w:rStyle w:val="CommentReference"/>
        </w:rPr>
        <w:annotationRef/>
      </w:r>
      <w:r>
        <w:t>This tends to sound like two different species. Consider a slightly revised title, something like, “Hyperabundance of an endemic species: pink salmon in Sitka National Historical Park”</w:t>
      </w:r>
    </w:p>
    <w:p w14:paraId="7E0F09D8" w14:textId="77777777" w:rsidR="00D951F8" w:rsidRDefault="00D951F8">
      <w:pPr>
        <w:pStyle w:val="CommentText"/>
      </w:pPr>
    </w:p>
    <w:p w14:paraId="73D0DCF3" w14:textId="3EC789DA" w:rsidR="00D951F8" w:rsidRDefault="00D951F8">
      <w:pPr>
        <w:pStyle w:val="CommentText"/>
      </w:pPr>
      <w:r>
        <w:t>Or “native” species; see next comment.</w:t>
      </w:r>
    </w:p>
  </w:comment>
  <w:comment w:id="1" w:author="Brian E McGreal" w:date="2025-06-25T14:50:00Z" w:initials="BM">
    <w:p w14:paraId="3C12B0BF" w14:textId="77777777" w:rsidR="00792DD4" w:rsidRDefault="00792DD4" w:rsidP="00792DD4">
      <w:pPr>
        <w:pStyle w:val="CommentText"/>
      </w:pPr>
      <w:r>
        <w:rPr>
          <w:rStyle w:val="CommentReference"/>
        </w:rPr>
        <w:annotationRef/>
      </w:r>
      <w:r>
        <w:t>Excellent suggestion. Accepted</w:t>
      </w:r>
    </w:p>
  </w:comment>
  <w:comment w:id="2" w:author="Chris Sergeant" w:date="2025-05-28T08:38:00Z" w:initials="CS">
    <w:p w14:paraId="7DCB7E51" w14:textId="27C63AB0" w:rsidR="00FA69B9" w:rsidRDefault="00FA69B9" w:rsidP="00FA69B9">
      <w:pPr>
        <w:pStyle w:val="CommentText"/>
      </w:pPr>
      <w:r>
        <w:rPr>
          <w:rStyle w:val="CommentReference"/>
        </w:rPr>
        <w:annotationRef/>
      </w:r>
      <w:r>
        <w:t>Resource?</w:t>
      </w:r>
    </w:p>
  </w:comment>
  <w:comment w:id="3" w:author="Brian E McGreal" w:date="2025-06-25T14:29:00Z" w:initials="BM">
    <w:p w14:paraId="514F3D87" w14:textId="77777777" w:rsidR="00C85FBF" w:rsidRDefault="00C85FBF" w:rsidP="00C85FBF">
      <w:pPr>
        <w:pStyle w:val="CommentText"/>
      </w:pPr>
      <w:r>
        <w:rPr>
          <w:rStyle w:val="CommentReference"/>
        </w:rPr>
        <w:annotationRef/>
      </w:r>
      <w:r>
        <w:t>Quantitative Ecology and Resource Management</w:t>
      </w:r>
    </w:p>
  </w:comment>
  <w:comment w:id="4" w:author="Chris Sergeant" w:date="2025-05-28T08:39:00Z" w:initials="CS">
    <w:p w14:paraId="02B9E73C" w14:textId="2235A8EB" w:rsidR="00FA69B9" w:rsidRDefault="00FA69B9" w:rsidP="00FA69B9">
      <w:pPr>
        <w:pStyle w:val="CommentText"/>
      </w:pPr>
      <w:r>
        <w:rPr>
          <w:rStyle w:val="CommentReference"/>
        </w:rPr>
        <w:annotationRef/>
      </w:r>
      <w:r>
        <w:t>Fishery</w:t>
      </w:r>
    </w:p>
  </w:comment>
  <w:comment w:id="5" w:author="Brian E McGreal" w:date="2025-06-25T14:29:00Z" w:initials="BM">
    <w:p w14:paraId="7CF83ED1" w14:textId="77777777" w:rsidR="00C85FBF" w:rsidRDefault="00C85FBF" w:rsidP="00C85FBF">
      <w:pPr>
        <w:pStyle w:val="CommentText"/>
      </w:pPr>
      <w:r>
        <w:rPr>
          <w:rStyle w:val="CommentReference"/>
        </w:rPr>
        <w:annotationRef/>
      </w:r>
      <w:r>
        <w:t>Accepted</w:t>
      </w:r>
    </w:p>
  </w:comment>
  <w:comment w:id="6" w:author="Chris Sergeant" w:date="2025-05-28T08:39:00Z" w:initials="CS">
    <w:p w14:paraId="30E89B60" w14:textId="5CB17EDC" w:rsidR="00FA69B9" w:rsidRDefault="00FA69B9" w:rsidP="00FA69B9">
      <w:pPr>
        <w:pStyle w:val="CommentText"/>
      </w:pPr>
      <w:r>
        <w:rPr>
          <w:rStyle w:val="CommentReference"/>
        </w:rPr>
        <w:annotationRef/>
      </w:r>
      <w:r>
        <w:t>Fishery</w:t>
      </w:r>
    </w:p>
  </w:comment>
  <w:comment w:id="7" w:author="Brian E McGreal" w:date="2025-06-25T14:29:00Z" w:initials="BM">
    <w:p w14:paraId="23F8FD14" w14:textId="77777777" w:rsidR="00C85FBF" w:rsidRDefault="00C85FBF" w:rsidP="00C85FBF">
      <w:pPr>
        <w:pStyle w:val="CommentText"/>
      </w:pPr>
      <w:r>
        <w:rPr>
          <w:rStyle w:val="CommentReference"/>
        </w:rPr>
        <w:annotationRef/>
      </w:r>
      <w:r>
        <w:t>Accepted</w:t>
      </w:r>
    </w:p>
  </w:comment>
  <w:comment w:id="8" w:author="Chris Sergeant" w:date="2025-05-28T08:30:00Z" w:initials="CS">
    <w:p w14:paraId="41535E56" w14:textId="23AE4A02" w:rsidR="00D951F8" w:rsidRDefault="00D951F8">
      <w:pPr>
        <w:pStyle w:val="CommentText"/>
      </w:pPr>
      <w:r>
        <w:rPr>
          <w:rStyle w:val="CommentReference"/>
        </w:rPr>
        <w:annotationRef/>
      </w:r>
      <w:r>
        <w:t xml:space="preserve">I don’t have a strong opinion about this, but you might consider sticking to “native” throughout the paper. “Endemic” in the context of this article suggests that they are </w:t>
      </w:r>
      <w:r w:rsidR="00AD008F">
        <w:t xml:space="preserve">unique </w:t>
      </w:r>
      <w:r>
        <w:t xml:space="preserve">to the Indian River, </w:t>
      </w:r>
      <w:r w:rsidR="00AD008F">
        <w:t xml:space="preserve">but we know </w:t>
      </w:r>
      <w:r>
        <w:t>they are widespread up and down the western coast of North America.</w:t>
      </w:r>
    </w:p>
  </w:comment>
  <w:comment w:id="9" w:author="Brian E McGreal" w:date="2025-06-25T14:30:00Z" w:initials="BM">
    <w:p w14:paraId="1D4647FB" w14:textId="77777777" w:rsidR="00C85FBF" w:rsidRDefault="00C85FBF" w:rsidP="00C85FBF">
      <w:pPr>
        <w:pStyle w:val="CommentText"/>
      </w:pPr>
      <w:r>
        <w:rPr>
          <w:rStyle w:val="CommentReference"/>
        </w:rPr>
        <w:annotationRef/>
      </w:r>
      <w:r>
        <w:t>Excellent suggestion. Endemic is removed</w:t>
      </w:r>
    </w:p>
  </w:comment>
  <w:comment w:id="10" w:author="Jeffrey Muehlbauer" w:date="2025-06-05T20:18:00Z" w:initials="JM">
    <w:p w14:paraId="1289D67A" w14:textId="27D359F9" w:rsidR="004353FF" w:rsidRDefault="004353FF" w:rsidP="004353FF">
      <w:pPr>
        <w:pStyle w:val="CommentText"/>
      </w:pPr>
      <w:r>
        <w:rPr>
          <w:rStyle w:val="CommentReference"/>
        </w:rPr>
        <w:annotationRef/>
      </w:r>
      <w:r>
        <w:t>AFS style is generally to capitalize species names (so, “Pink Salmon”). I don’t want to be overly prescriptive about this; it’s your choice for now unless the Park editors have an opinion, but I did want to point out that style regardless.</w:t>
      </w:r>
    </w:p>
    <w:p w14:paraId="4CF5B141" w14:textId="77777777" w:rsidR="004353FF" w:rsidRDefault="004353FF" w:rsidP="004353FF">
      <w:pPr>
        <w:pStyle w:val="CommentText"/>
      </w:pPr>
      <w:r>
        <w:t xml:space="preserve"> </w:t>
      </w:r>
      <w:hyperlink r:id="rId1" w:history="1">
        <w:r w:rsidRPr="004F61A4">
          <w:rPr>
            <w:rStyle w:val="Hyperlink"/>
          </w:rPr>
          <w:t>https://fisheries.org/docs/pub_style10.pdf</w:t>
        </w:r>
      </w:hyperlink>
    </w:p>
    <w:p w14:paraId="68107478" w14:textId="77777777" w:rsidR="004353FF" w:rsidRDefault="004353FF" w:rsidP="004353FF">
      <w:pPr>
        <w:pStyle w:val="CommentText"/>
      </w:pPr>
      <w:hyperlink r:id="rId2" w:history="1">
        <w:r w:rsidRPr="004F61A4">
          <w:rPr>
            <w:rStyle w:val="Hyperlink"/>
          </w:rPr>
          <w:t>https://fisheries.org/books-journals/writing-tools/style-guide/</w:t>
        </w:r>
      </w:hyperlink>
    </w:p>
  </w:comment>
  <w:comment w:id="11" w:author="Brian E McGreal" w:date="2025-06-25T14:30:00Z" w:initials="BM">
    <w:p w14:paraId="6F2A4895" w14:textId="77777777" w:rsidR="00C85FBF" w:rsidRDefault="00C85FBF" w:rsidP="00C85FBF">
      <w:pPr>
        <w:pStyle w:val="CommentText"/>
      </w:pPr>
      <w:r>
        <w:rPr>
          <w:rStyle w:val="CommentReference"/>
        </w:rPr>
        <w:annotationRef/>
      </w:r>
      <w:r>
        <w:t>Done throughout document. I think it looks weird but I can stick with the style guide</w:t>
      </w:r>
    </w:p>
  </w:comment>
  <w:comment w:id="14" w:author="Jeffrey Muehlbauer" w:date="2025-06-05T20:16:00Z" w:initials="JM">
    <w:p w14:paraId="58AB7158" w14:textId="0F7CC2DE" w:rsidR="004353FF" w:rsidRDefault="004353FF" w:rsidP="004353FF">
      <w:pPr>
        <w:pStyle w:val="CommentText"/>
      </w:pPr>
      <w:r>
        <w:rPr>
          <w:rStyle w:val="CommentReference"/>
        </w:rPr>
        <w:annotationRef/>
      </w:r>
      <w:r>
        <w:t>I suggest adding the scientific name at least once at first mention here in the abstract and in the introduction.</w:t>
      </w:r>
    </w:p>
  </w:comment>
  <w:comment w:id="15" w:author="Brian E McGreal" w:date="2025-06-25T14:31:00Z" w:initials="BM">
    <w:p w14:paraId="49F70A2F" w14:textId="77777777" w:rsidR="00C85FBF" w:rsidRDefault="00C85FBF" w:rsidP="00C85FBF">
      <w:pPr>
        <w:pStyle w:val="CommentText"/>
      </w:pPr>
      <w:r>
        <w:rPr>
          <w:rStyle w:val="CommentReference"/>
        </w:rPr>
        <w:annotationRef/>
      </w:r>
      <w:r>
        <w:t>Done, along with Tlingit names</w:t>
      </w:r>
    </w:p>
  </w:comment>
  <w:comment w:id="18" w:author="Chris Sergeant" w:date="2025-05-28T08:34:00Z" w:initials="CS">
    <w:p w14:paraId="06CCF49B" w14:textId="007C94C2" w:rsidR="00AD008F" w:rsidRDefault="00AD008F">
      <w:pPr>
        <w:pStyle w:val="CommentText"/>
      </w:pPr>
      <w:r>
        <w:rPr>
          <w:rStyle w:val="CommentReference"/>
        </w:rPr>
        <w:annotationRef/>
      </w:r>
      <w:r>
        <w:t>Add scientific name with the first usage of common name here?</w:t>
      </w:r>
    </w:p>
  </w:comment>
  <w:comment w:id="19" w:author="Brian E McGreal" w:date="2025-06-25T14:31:00Z" w:initials="BM">
    <w:p w14:paraId="13F3F192" w14:textId="77777777" w:rsidR="00C85FBF" w:rsidRDefault="00C85FBF" w:rsidP="00C85FBF">
      <w:pPr>
        <w:pStyle w:val="CommentText"/>
      </w:pPr>
      <w:r>
        <w:rPr>
          <w:rStyle w:val="CommentReference"/>
        </w:rPr>
        <w:annotationRef/>
      </w:r>
      <w:r>
        <w:t>See above</w:t>
      </w:r>
    </w:p>
  </w:comment>
  <w:comment w:id="22" w:author="Jeffrey Muehlbauer" w:date="2025-06-05T20:21:00Z" w:initials="JM">
    <w:p w14:paraId="1C9754C6" w14:textId="43F994C5" w:rsidR="004353FF" w:rsidRDefault="004353FF" w:rsidP="004353FF">
      <w:pPr>
        <w:pStyle w:val="CommentText"/>
      </w:pPr>
      <w:r>
        <w:rPr>
          <w:rStyle w:val="CommentReference"/>
        </w:rPr>
        <w:annotationRef/>
      </w:r>
      <w:r>
        <w:t>The former text was confusing to me to read. I tried to simplify it, but I’m not in love with my edit either. Perhaps you have another way to improve the sentence?</w:t>
      </w:r>
    </w:p>
  </w:comment>
  <w:comment w:id="23" w:author="Brian E McGreal" w:date="2025-06-25T14:32:00Z" w:initials="BM">
    <w:p w14:paraId="0BF8325C" w14:textId="77777777" w:rsidR="00C85FBF" w:rsidRDefault="00C85FBF" w:rsidP="00C85FBF">
      <w:pPr>
        <w:pStyle w:val="CommentText"/>
      </w:pPr>
      <w:r>
        <w:rPr>
          <w:rStyle w:val="CommentReference"/>
        </w:rPr>
        <w:annotationRef/>
      </w:r>
      <w:r>
        <w:t>Cleaned this up</w:t>
      </w:r>
    </w:p>
  </w:comment>
  <w:comment w:id="29" w:author="Chris Sergeant" w:date="2025-05-28T08:40:00Z" w:initials="CS">
    <w:p w14:paraId="552062C7" w14:textId="522032B3" w:rsidR="00AB3E00" w:rsidRDefault="00AB3E00">
      <w:pPr>
        <w:pStyle w:val="CommentText"/>
      </w:pPr>
      <w:r>
        <w:rPr>
          <w:rStyle w:val="CommentReference"/>
        </w:rPr>
        <w:annotationRef/>
      </w:r>
      <w:r>
        <w:t>Be consistent with “hyper-abundance” vs. “hyperabundance”</w:t>
      </w:r>
    </w:p>
  </w:comment>
  <w:comment w:id="30" w:author="Brian E McGreal" w:date="2025-06-25T14:32:00Z" w:initials="BM">
    <w:p w14:paraId="7EA777E6" w14:textId="77777777" w:rsidR="00C85FBF" w:rsidRDefault="00C85FBF" w:rsidP="00C85FBF">
      <w:pPr>
        <w:pStyle w:val="CommentText"/>
      </w:pPr>
      <w:r>
        <w:rPr>
          <w:rStyle w:val="CommentReference"/>
        </w:rPr>
        <w:annotationRef/>
      </w:r>
      <w:r>
        <w:t>Dropped the hyphen in every case</w:t>
      </w:r>
    </w:p>
  </w:comment>
  <w:comment w:id="34" w:author="Chris Sergeant" w:date="2025-05-28T08:43:00Z" w:initials="CS">
    <w:p w14:paraId="08495BCD" w14:textId="38E773EF" w:rsidR="0085771F" w:rsidRDefault="0085771F">
      <w:pPr>
        <w:pStyle w:val="CommentText"/>
      </w:pPr>
      <w:r>
        <w:rPr>
          <w:rStyle w:val="CommentReference"/>
        </w:rPr>
        <w:annotationRef/>
      </w:r>
      <w:r>
        <w:t>Does Park Science want scientific names listed after the first use of a common name?</w:t>
      </w:r>
    </w:p>
  </w:comment>
  <w:comment w:id="35" w:author="Brian E McGreal" w:date="2025-06-25T14:32:00Z" w:initials="BM">
    <w:p w14:paraId="447B4F92" w14:textId="77777777" w:rsidR="00C85FBF" w:rsidRDefault="00C85FBF" w:rsidP="00C85FBF">
      <w:pPr>
        <w:pStyle w:val="CommentText"/>
      </w:pPr>
      <w:r>
        <w:rPr>
          <w:rStyle w:val="CommentReference"/>
        </w:rPr>
        <w:annotationRef/>
      </w:r>
      <w:r>
        <w:t>included</w:t>
      </w:r>
    </w:p>
  </w:comment>
  <w:comment w:id="38" w:author="Chris Sergeant" w:date="2025-05-28T08:46:00Z" w:initials="CS">
    <w:p w14:paraId="5A86FEFF" w14:textId="49ED761B" w:rsidR="0085771F" w:rsidRDefault="0085771F">
      <w:pPr>
        <w:pStyle w:val="CommentText"/>
      </w:pPr>
      <w:r>
        <w:rPr>
          <w:rStyle w:val="CommentReference"/>
        </w:rPr>
        <w:annotationRef/>
      </w:r>
      <w:r>
        <w:t>I had to read this sentence several times to understand, so just attempting to simplify a bit.</w:t>
      </w:r>
    </w:p>
  </w:comment>
  <w:comment w:id="39" w:author="Brian E McGreal" w:date="2025-06-25T14:33:00Z" w:initials="BM">
    <w:p w14:paraId="45DB1790" w14:textId="77777777" w:rsidR="00C85FBF" w:rsidRDefault="00C85FBF" w:rsidP="00C85FBF">
      <w:pPr>
        <w:pStyle w:val="CommentText"/>
      </w:pPr>
      <w:r>
        <w:rPr>
          <w:rStyle w:val="CommentReference"/>
        </w:rPr>
        <w:annotationRef/>
      </w:r>
      <w:r>
        <w:t>Agreed. Split this into a couple of sentences and I think it reads much more cleanly</w:t>
      </w:r>
    </w:p>
  </w:comment>
  <w:comment w:id="58" w:author="Jeffrey Muehlbauer" w:date="2025-06-05T20:43:00Z" w:initials="JM">
    <w:p w14:paraId="6C22BE17" w14:textId="37B4DDA6" w:rsidR="00132AE2" w:rsidRDefault="00132AE2" w:rsidP="00132AE2">
      <w:pPr>
        <w:pStyle w:val="CommentText"/>
      </w:pPr>
      <w:r>
        <w:rPr>
          <w:rStyle w:val="CommentReference"/>
        </w:rPr>
        <w:annotationRef/>
      </w:r>
      <w:r>
        <w:t>This is unclear. Earlier you say the park is 112 acres, now you are saying the park manages a 120 acre forest. Is the park managing forest outside its boundaries? Please explain.</w:t>
      </w:r>
    </w:p>
  </w:comment>
  <w:comment w:id="59" w:author="Brian E McGreal" w:date="2025-06-25T14:38:00Z" w:initials="BM">
    <w:p w14:paraId="1F5F2D6C" w14:textId="77777777" w:rsidR="00C85FBF" w:rsidRDefault="00C85FBF" w:rsidP="00C85FBF">
      <w:pPr>
        <w:pStyle w:val="CommentText"/>
      </w:pPr>
      <w:r>
        <w:rPr>
          <w:rStyle w:val="CommentReference"/>
        </w:rPr>
        <w:annotationRef/>
      </w:r>
      <w:r>
        <w:t>Adjusted. I’m not sure where the 120 acre figure came from. I just dropped it entirely since the size of the forest isn’t really germane</w:t>
      </w:r>
    </w:p>
  </w:comment>
  <w:comment w:id="60" w:author="Jeffrey Muehlbauer" w:date="2025-06-05T20:45:00Z" w:initials="JM">
    <w:p w14:paraId="7975730F" w14:textId="28944C53" w:rsidR="00132AE2" w:rsidRDefault="00132AE2" w:rsidP="00132AE2">
      <w:pPr>
        <w:pStyle w:val="CommentText"/>
      </w:pPr>
      <w:r>
        <w:rPr>
          <w:rStyle w:val="CommentReference"/>
        </w:rPr>
        <w:annotationRef/>
      </w:r>
      <w:r>
        <w:t>Add a citation to back this up please. Something from Ruggerone, maybe?</w:t>
      </w:r>
    </w:p>
  </w:comment>
  <w:comment w:id="61" w:author="Brian E McGreal" w:date="2025-06-25T14:40:00Z" w:initials="BM">
    <w:p w14:paraId="7A96D63F" w14:textId="77777777" w:rsidR="00CB6929" w:rsidRDefault="00CB6929" w:rsidP="00CB6929">
      <w:pPr>
        <w:pStyle w:val="CommentText"/>
      </w:pPr>
      <w:r>
        <w:rPr>
          <w:rStyle w:val="CommentReference"/>
        </w:rPr>
        <w:annotationRef/>
      </w:r>
      <w:r>
        <w:t>Good suggestion. Included</w:t>
      </w:r>
    </w:p>
  </w:comment>
  <w:comment w:id="62" w:author="Chris Sergeant" w:date="2025-05-28T08:53:00Z" w:initials="CS">
    <w:p w14:paraId="51C755DF" w14:textId="2FBBA1D2" w:rsidR="00BC0840" w:rsidRDefault="00BC0840">
      <w:pPr>
        <w:pStyle w:val="CommentText"/>
      </w:pPr>
      <w:r>
        <w:rPr>
          <w:rStyle w:val="CommentReference"/>
        </w:rPr>
        <w:annotationRef/>
      </w:r>
      <w:r>
        <w:t>Add Quinn 2018 citation here?</w:t>
      </w:r>
    </w:p>
  </w:comment>
  <w:comment w:id="63" w:author="Brian E McGreal" w:date="2025-06-25T14:40:00Z" w:initials="BM">
    <w:p w14:paraId="04CE7EB9" w14:textId="77777777" w:rsidR="00CB6929" w:rsidRDefault="00CB6929" w:rsidP="00CB6929">
      <w:pPr>
        <w:pStyle w:val="CommentText"/>
      </w:pPr>
      <w:r>
        <w:rPr>
          <w:rStyle w:val="CommentReference"/>
        </w:rPr>
        <w:annotationRef/>
      </w:r>
      <w:r>
        <w:t>Again, good suggestion. Included</w:t>
      </w:r>
    </w:p>
  </w:comment>
  <w:comment w:id="64" w:author="Jeffrey Muehlbauer" w:date="2025-06-05T20:47:00Z" w:initials="JM">
    <w:p w14:paraId="466D5AD4" w14:textId="185DA0A2" w:rsidR="00132AE2" w:rsidRDefault="00132AE2" w:rsidP="00132AE2">
      <w:pPr>
        <w:pStyle w:val="CommentText"/>
      </w:pPr>
      <w:r>
        <w:rPr>
          <w:rStyle w:val="CommentReference"/>
        </w:rPr>
        <w:annotationRef/>
      </w:r>
      <w:r>
        <w:t>I know that you mean that some years (odd?) are boom years, while every other year (even?) is bust, but that’s not made very clear to a reader who doesn’t know salmon. Please expand a bit here to make this point clearer.</w:t>
      </w:r>
    </w:p>
  </w:comment>
  <w:comment w:id="65" w:author="Brian E McGreal" w:date="2025-06-25T14:41:00Z" w:initials="BM">
    <w:p w14:paraId="54E63BFA" w14:textId="77777777" w:rsidR="00CB6929" w:rsidRDefault="00CB6929" w:rsidP="00CB6929">
      <w:pPr>
        <w:pStyle w:val="CommentText"/>
      </w:pPr>
      <w:r>
        <w:rPr>
          <w:rStyle w:val="CommentReference"/>
        </w:rPr>
        <w:annotationRef/>
      </w:r>
      <w:r>
        <w:t>Simplified and clarified by avoiding mention of other regions</w:t>
      </w:r>
    </w:p>
  </w:comment>
  <w:comment w:id="66" w:author="Chris Sergeant" w:date="2025-05-28T08:53:00Z" w:initials="CS">
    <w:p w14:paraId="3EA2BF61" w14:textId="250B83EB" w:rsidR="00BC0840" w:rsidRDefault="00BC0840">
      <w:pPr>
        <w:pStyle w:val="CommentText"/>
      </w:pPr>
      <w:r>
        <w:rPr>
          <w:rStyle w:val="CommentReference"/>
        </w:rPr>
        <w:annotationRef/>
      </w:r>
      <w:r>
        <w:t>Good place for a couple of citations</w:t>
      </w:r>
      <w:r w:rsidR="00D76E4F">
        <w:t xml:space="preserve"> on salmon ecology in freshwater systems.</w:t>
      </w:r>
    </w:p>
  </w:comment>
  <w:comment w:id="67" w:author="Brian E McGreal" w:date="2025-06-25T14:43:00Z" w:initials="BM">
    <w:p w14:paraId="56BE0421" w14:textId="77777777" w:rsidR="00CB6929" w:rsidRDefault="00CB6929" w:rsidP="00CB6929">
      <w:pPr>
        <w:pStyle w:val="CommentText"/>
      </w:pPr>
      <w:r>
        <w:rPr>
          <w:rStyle w:val="CommentReference"/>
        </w:rPr>
        <w:annotationRef/>
      </w:r>
      <w:r>
        <w:t>See below</w:t>
      </w:r>
    </w:p>
  </w:comment>
  <w:comment w:id="70" w:author="Jeffrey Muehlbauer" w:date="2025-06-05T20:51:00Z" w:initials="JM">
    <w:p w14:paraId="06F1CDF1" w14:textId="7D8851CB" w:rsidR="003C64A6" w:rsidRDefault="003C64A6" w:rsidP="003C64A6">
      <w:pPr>
        <w:pStyle w:val="CommentText"/>
      </w:pPr>
      <w:r>
        <w:rPr>
          <w:rStyle w:val="CommentReference"/>
        </w:rPr>
        <w:annotationRef/>
      </w:r>
      <w:r>
        <w:t>A fun recent paper that may be relevant here (or not, but I thought I would share it for your information), is this one by Brandt et al.</w:t>
      </w:r>
      <w:r>
        <w:br/>
      </w:r>
      <w:hyperlink r:id="rId3" w:history="1">
        <w:r w:rsidRPr="00D4112B">
          <w:rPr>
            <w:rStyle w:val="Hyperlink"/>
          </w:rPr>
          <w:t>https://www.nature.com/articles/s41586-024-07980-2</w:t>
        </w:r>
      </w:hyperlink>
    </w:p>
  </w:comment>
  <w:comment w:id="71" w:author="Brian E McGreal" w:date="2025-06-25T14:44:00Z" w:initials="BM">
    <w:p w14:paraId="6267F366" w14:textId="77777777" w:rsidR="00CB6929" w:rsidRDefault="00CB6929" w:rsidP="00CB6929">
      <w:pPr>
        <w:pStyle w:val="CommentText"/>
      </w:pPr>
      <w:r>
        <w:rPr>
          <w:rStyle w:val="CommentReference"/>
        </w:rPr>
        <w:annotationRef/>
      </w:r>
      <w:r>
        <w:t>This addresses Chris’ comment nicely. Included as citation above. The statement you’ve commented is specific to Indian River so Stopha 2015 is the best support</w:t>
      </w:r>
    </w:p>
  </w:comment>
  <w:comment w:id="82" w:author="Chris Sergeant" w:date="2025-05-28T09:01:00Z" w:initials="CS">
    <w:p w14:paraId="5C589D3D" w14:textId="11F7E071" w:rsidR="00BC0840" w:rsidRDefault="00BC0840">
      <w:pPr>
        <w:pStyle w:val="CommentText"/>
      </w:pPr>
      <w:r>
        <w:rPr>
          <w:rStyle w:val="CommentReference"/>
        </w:rPr>
        <w:annotationRef/>
      </w:r>
      <w:r>
        <w:t>I’m noticing that the figures aren’t referenced anywhere in the text</w:t>
      </w:r>
      <w:r w:rsidR="005243E7">
        <w:t>.</w:t>
      </w:r>
      <w:r>
        <w:t xml:space="preserve"> Is that because of the usual style of Park Science articles, or should these be</w:t>
      </w:r>
      <w:r w:rsidR="00D76E4F">
        <w:t xml:space="preserve"> referenced</w:t>
      </w:r>
      <w:r>
        <w:t xml:space="preserve"> in the text somewhere?</w:t>
      </w:r>
    </w:p>
    <w:p w14:paraId="77257BF4" w14:textId="77777777" w:rsidR="00D76E4F" w:rsidRDefault="00D76E4F">
      <w:pPr>
        <w:pStyle w:val="CommentText"/>
      </w:pPr>
    </w:p>
    <w:p w14:paraId="074564A7" w14:textId="1F542CD9" w:rsidR="00D76E4F" w:rsidRDefault="00D76E4F">
      <w:pPr>
        <w:pStyle w:val="CommentText"/>
      </w:pPr>
      <w:r>
        <w:t>Also, consider adding the Indian River line in a unique color.</w:t>
      </w:r>
    </w:p>
  </w:comment>
  <w:comment w:id="83" w:author="Brian E McGreal" w:date="2025-06-25T14:48:00Z" w:initials="BM">
    <w:p w14:paraId="6954FF40" w14:textId="77777777" w:rsidR="00CB6929" w:rsidRDefault="00CB6929" w:rsidP="00CB6929">
      <w:pPr>
        <w:pStyle w:val="CommentText"/>
      </w:pPr>
      <w:r>
        <w:rPr>
          <w:rStyle w:val="CommentReference"/>
        </w:rPr>
        <w:annotationRef/>
      </w:r>
      <w:r>
        <w:t xml:space="preserve">Style guide does not call for naming or referencing figures. Only captions and credits. Uncredited photos taken by the author. </w:t>
      </w:r>
    </w:p>
    <w:p w14:paraId="7CD12A31" w14:textId="77777777" w:rsidR="00CB6929" w:rsidRDefault="00CB6929" w:rsidP="00CB6929">
      <w:pPr>
        <w:pStyle w:val="CommentText"/>
      </w:pPr>
    </w:p>
    <w:p w14:paraId="6E6C54C4" w14:textId="77777777" w:rsidR="00CB6929" w:rsidRDefault="00CB6929" w:rsidP="00CB6929">
      <w:pPr>
        <w:pStyle w:val="CommentText"/>
      </w:pPr>
      <w:r>
        <w:t>Indian River data added in color.</w:t>
      </w:r>
    </w:p>
  </w:comment>
  <w:comment w:id="93" w:author="Chris Sergeant" w:date="2025-05-28T09:07:00Z" w:initials="CS">
    <w:p w14:paraId="68F152D4" w14:textId="351F53C1" w:rsidR="007F5EB6" w:rsidRDefault="007F5EB6">
      <w:pPr>
        <w:pStyle w:val="CommentText"/>
      </w:pPr>
      <w:r>
        <w:rPr>
          <w:rStyle w:val="CommentReference"/>
        </w:rPr>
        <w:annotationRef/>
      </w:r>
      <w:r>
        <w:t xml:space="preserve">This is </w:t>
      </w:r>
      <w:r w:rsidR="00D76E4F">
        <w:t xml:space="preserve">describing </w:t>
      </w:r>
      <w:r>
        <w:t>the “dry marking” method, but I believe that “thermal marking” is much more common (maybe the only method used in Alaska?), where water temperature is rapidly changed during incubation</w:t>
      </w:r>
      <w:r w:rsidR="00D76E4F">
        <w:t xml:space="preserve"> to create unique otolith markings.</w:t>
      </w:r>
    </w:p>
  </w:comment>
  <w:comment w:id="94" w:author="Brian E McGreal" w:date="2025-06-25T14:49:00Z" w:initials="BM">
    <w:p w14:paraId="71DD8A5B" w14:textId="77777777" w:rsidR="00CB6929" w:rsidRDefault="00CB6929" w:rsidP="00CB6929">
      <w:pPr>
        <w:pStyle w:val="CommentText"/>
      </w:pPr>
      <w:r>
        <w:rPr>
          <w:rStyle w:val="CommentReference"/>
        </w:rPr>
        <w:annotationRef/>
      </w:r>
      <w:r>
        <w:t>Dry marking is the process used at Sitka Sound Science Center hatchery. It seems tedious to describe both processes. Unchanged.</w:t>
      </w:r>
    </w:p>
  </w:comment>
  <w:comment w:id="96" w:author="Chris Sergeant" w:date="2025-05-28T11:01:00Z" w:initials="CS">
    <w:p w14:paraId="38BBA804" w14:textId="0B6A9C61" w:rsidR="00BF1BBE" w:rsidRDefault="00BF1BBE">
      <w:pPr>
        <w:pStyle w:val="CommentText"/>
      </w:pPr>
      <w:r>
        <w:rPr>
          <w:rStyle w:val="CommentReference"/>
        </w:rPr>
        <w:annotationRef/>
      </w:r>
      <w:r>
        <w:t xml:space="preserve">It might be </w:t>
      </w:r>
      <w:r w:rsidR="00D76E4F">
        <w:t xml:space="preserve">worth </w:t>
      </w:r>
      <w:r>
        <w:t xml:space="preserve">stating the overall range of % stray across all individual sampling events. </w:t>
      </w:r>
    </w:p>
  </w:comment>
  <w:comment w:id="97" w:author="Brian E McGreal" w:date="2025-06-25T14:49:00Z" w:initials="BM">
    <w:p w14:paraId="56681E3A" w14:textId="77777777" w:rsidR="00CB6929" w:rsidRDefault="00CB6929" w:rsidP="00CB6929">
      <w:pPr>
        <w:pStyle w:val="CommentText"/>
      </w:pPr>
      <w:r>
        <w:rPr>
          <w:rStyle w:val="CommentReference"/>
        </w:rPr>
        <w:annotationRef/>
      </w:r>
      <w:r>
        <w:t>Good suggestion. Passage is adjusted</w:t>
      </w:r>
    </w:p>
  </w:comment>
  <w:comment w:id="101" w:author="Chris Sergeant" w:date="2025-05-28T09:11:00Z" w:initials="CS">
    <w:p w14:paraId="5648E91E" w14:textId="49D0F8BB" w:rsidR="007F5EB6" w:rsidRDefault="007F5EB6">
      <w:pPr>
        <w:pStyle w:val="CommentText"/>
      </w:pPr>
      <w:r>
        <w:rPr>
          <w:rStyle w:val="CommentReference"/>
        </w:rPr>
        <w:annotationRef/>
      </w:r>
      <w:r>
        <w:t>I</w:t>
      </w:r>
      <w:r w:rsidR="00C03CB3">
        <w:t xml:space="preserve"> recommend avoiding </w:t>
      </w:r>
      <w:r>
        <w:t>this term.</w:t>
      </w:r>
    </w:p>
  </w:comment>
  <w:comment w:id="102" w:author="Brian E McGreal" w:date="2025-06-25T14:49:00Z" w:initials="BM">
    <w:p w14:paraId="1D33B3F1" w14:textId="77777777" w:rsidR="00CB6929" w:rsidRDefault="00CB6929" w:rsidP="00CB6929">
      <w:pPr>
        <w:pStyle w:val="CommentText"/>
      </w:pPr>
      <w:r>
        <w:rPr>
          <w:rStyle w:val="CommentReference"/>
        </w:rPr>
        <w:annotationRef/>
      </w:r>
      <w:r>
        <w:t>Good suggestion. Accepted</w:t>
      </w:r>
    </w:p>
  </w:comment>
  <w:comment w:id="116" w:author="Chris Sergeant" w:date="2025-05-28T09:12:00Z" w:initials="CS">
    <w:p w14:paraId="1BE56D8F" w14:textId="37826947" w:rsidR="00C03CB3" w:rsidRDefault="00C03CB3">
      <w:pPr>
        <w:pStyle w:val="CommentText"/>
      </w:pPr>
      <w:r>
        <w:rPr>
          <w:rStyle w:val="CommentReference"/>
        </w:rPr>
        <w:annotationRef/>
      </w:r>
      <w:r>
        <w:t xml:space="preserve">I would add a </w:t>
      </w:r>
      <w:r w:rsidR="00BF1BBE">
        <w:t xml:space="preserve">sentence or two </w:t>
      </w:r>
      <w:r>
        <w:t>summarizing Sergeant et al. 2017 here, as well, where we demonstrated that hyperabundant migrating pink salmon in the Indian River can reduce DO to concentrations that are lethal to fish and other aquatic life (</w:t>
      </w:r>
      <w:r w:rsidR="00BF1BBE">
        <w:t xml:space="preserve">&lt;2 mg/L; </w:t>
      </w:r>
      <w:r>
        <w:t xml:space="preserve">see the year 2013 in </w:t>
      </w:r>
      <w:r w:rsidR="00BF1BBE">
        <w:t xml:space="preserve">the </w:t>
      </w:r>
      <w:r>
        <w:t xml:space="preserve">paper). This includes one of Scott’s pictures where he found Dolly Varden and juvenile coho that </w:t>
      </w:r>
      <w:r w:rsidR="00BF1BBE">
        <w:t xml:space="preserve">looked to have </w:t>
      </w:r>
      <w:r>
        <w:t xml:space="preserve">died </w:t>
      </w:r>
      <w:r w:rsidR="00BF1BBE">
        <w:t xml:space="preserve">from </w:t>
      </w:r>
      <w:r>
        <w:t xml:space="preserve">asphyxiation. </w:t>
      </w:r>
    </w:p>
    <w:p w14:paraId="59181B97" w14:textId="77777777" w:rsidR="00C03CB3" w:rsidRDefault="00C03CB3">
      <w:pPr>
        <w:pStyle w:val="CommentText"/>
      </w:pPr>
    </w:p>
    <w:p w14:paraId="6331A064" w14:textId="77777777" w:rsidR="00C03CB3" w:rsidRDefault="00C03CB3">
      <w:pPr>
        <w:pStyle w:val="CommentText"/>
      </w:pPr>
      <w:r w:rsidRPr="00C03CB3">
        <w:t>Sergeant, C. J., Bellmore, J. R., McConnell, C., &amp; Moore, J. W. (2017). High salmon density and low discharge create periodic hypoxia in coastal rivers. Ecosphere, 8(6), e01846.</w:t>
      </w:r>
    </w:p>
    <w:p w14:paraId="306F3028" w14:textId="77777777" w:rsidR="00BF1BBE" w:rsidRDefault="00BF1BBE">
      <w:pPr>
        <w:pStyle w:val="CommentText"/>
      </w:pPr>
    </w:p>
    <w:p w14:paraId="5613E639" w14:textId="10B6FB86" w:rsidR="00BF1BBE" w:rsidRDefault="00BF1BBE">
      <w:pPr>
        <w:pStyle w:val="CommentText"/>
      </w:pPr>
      <w:r>
        <w:t>It also would be good to cite the Tillotson and Quinn paper here as an example of where this can happen in non-hatchery-supplemented streams.</w:t>
      </w:r>
      <w:r w:rsidR="00D76E4F">
        <w:t xml:space="preserve"> I see this reference in the list at the end, but I don’t believe it has been cited in the main text.</w:t>
      </w:r>
    </w:p>
  </w:comment>
  <w:comment w:id="117" w:author="Brian E McGreal" w:date="2025-06-25T14:50:00Z" w:initials="BM">
    <w:p w14:paraId="36D86A5A" w14:textId="77777777" w:rsidR="002C65E8" w:rsidRDefault="002C65E8" w:rsidP="002C65E8">
      <w:pPr>
        <w:pStyle w:val="CommentText"/>
      </w:pPr>
      <w:r>
        <w:rPr>
          <w:rStyle w:val="CommentReference"/>
        </w:rPr>
        <w:annotationRef/>
      </w:r>
      <w:r>
        <w:t>Good suggestion. Accepted and included</w:t>
      </w:r>
    </w:p>
  </w:comment>
  <w:comment w:id="122" w:author="Jeffrey Muehlbauer" w:date="2025-06-05T21:00:00Z" w:initials="JM">
    <w:p w14:paraId="6DC23158" w14:textId="4E73D30D" w:rsidR="000E207B" w:rsidRDefault="000E207B" w:rsidP="000E207B">
      <w:pPr>
        <w:pStyle w:val="CommentText"/>
      </w:pPr>
      <w:r>
        <w:rPr>
          <w:rStyle w:val="CommentReference"/>
        </w:rPr>
        <w:annotationRef/>
      </w:r>
      <w:r>
        <w:t>Maybe technically grammatically incorrect to capitalize, but it’s a sensitive subject with some Indigenous peoples so I lean towards capitlization out of respect.</w:t>
      </w:r>
    </w:p>
  </w:comment>
  <w:comment w:id="123" w:author="Brian E McGreal" w:date="2025-06-25T14:29:00Z" w:initials="BM">
    <w:p w14:paraId="2954B35F" w14:textId="77777777" w:rsidR="00C85FBF" w:rsidRDefault="00C85FBF" w:rsidP="00C85FBF">
      <w:pPr>
        <w:pStyle w:val="CommentText"/>
      </w:pPr>
      <w:r>
        <w:rPr>
          <w:rStyle w:val="CommentReference"/>
        </w:rPr>
        <w:annotationRef/>
      </w:r>
      <w:r>
        <w:t>Accepted</w:t>
      </w:r>
    </w:p>
  </w:comment>
  <w:comment w:id="130" w:author="Jeffrey Muehlbauer" w:date="2025-06-05T21:03:00Z" w:initials="JM">
    <w:p w14:paraId="66C5C0CF" w14:textId="1D635AC5" w:rsidR="000E207B" w:rsidRDefault="000E207B" w:rsidP="000E207B">
      <w:pPr>
        <w:pStyle w:val="CommentText"/>
      </w:pPr>
      <w:r>
        <w:rPr>
          <w:rStyle w:val="CommentReference"/>
        </w:rPr>
        <w:annotationRef/>
      </w:r>
      <w:r>
        <w:t>...in the Indian River?</w:t>
      </w:r>
    </w:p>
  </w:comment>
  <w:comment w:id="131" w:author="Brian E McGreal" w:date="2025-06-25T14:28:00Z" w:initials="BM">
    <w:p w14:paraId="66819E06" w14:textId="77777777" w:rsidR="00C85FBF" w:rsidRDefault="00C85FBF" w:rsidP="00C85FBF">
      <w:pPr>
        <w:pStyle w:val="CommentText"/>
      </w:pPr>
      <w:r>
        <w:rPr>
          <w:rStyle w:val="CommentReference"/>
        </w:rPr>
        <w:annotationRef/>
      </w:r>
      <w:r>
        <w:t>changed</w:t>
      </w:r>
    </w:p>
  </w:comment>
  <w:comment w:id="132" w:author="Chris Sergeant" w:date="2025-05-28T11:58:00Z" w:initials="CS">
    <w:p w14:paraId="33BE12EC" w14:textId="7FE19673" w:rsidR="00D76E4F" w:rsidRDefault="00D76E4F">
      <w:pPr>
        <w:pStyle w:val="CommentText"/>
      </w:pPr>
      <w:r>
        <w:rPr>
          <w:rStyle w:val="CommentReference"/>
        </w:rPr>
        <w:annotationRef/>
      </w:r>
      <w:r>
        <w:t>Check to make sure all of these references are cited in the main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3D0DCF3" w15:done="0"/>
  <w15:commentEx w15:paraId="3C12B0BF" w15:paraIdParent="73D0DCF3" w15:done="0"/>
  <w15:commentEx w15:paraId="7DCB7E51" w15:done="0"/>
  <w15:commentEx w15:paraId="514F3D87" w15:paraIdParent="7DCB7E51" w15:done="0"/>
  <w15:commentEx w15:paraId="02B9E73C" w15:done="0"/>
  <w15:commentEx w15:paraId="7CF83ED1" w15:paraIdParent="02B9E73C" w15:done="0"/>
  <w15:commentEx w15:paraId="30E89B60" w15:done="0"/>
  <w15:commentEx w15:paraId="23F8FD14" w15:paraIdParent="30E89B60" w15:done="0"/>
  <w15:commentEx w15:paraId="41535E56" w15:done="0"/>
  <w15:commentEx w15:paraId="1D4647FB" w15:paraIdParent="41535E56" w15:done="0"/>
  <w15:commentEx w15:paraId="68107478" w15:done="0"/>
  <w15:commentEx w15:paraId="6F2A4895" w15:paraIdParent="68107478" w15:done="0"/>
  <w15:commentEx w15:paraId="58AB7158" w15:done="0"/>
  <w15:commentEx w15:paraId="49F70A2F" w15:paraIdParent="58AB7158" w15:done="0"/>
  <w15:commentEx w15:paraId="06CCF49B" w15:done="0"/>
  <w15:commentEx w15:paraId="13F3F192" w15:paraIdParent="06CCF49B" w15:done="0"/>
  <w15:commentEx w15:paraId="1C9754C6" w15:done="0"/>
  <w15:commentEx w15:paraId="0BF8325C" w15:paraIdParent="1C9754C6" w15:done="0"/>
  <w15:commentEx w15:paraId="552062C7" w15:done="0"/>
  <w15:commentEx w15:paraId="7EA777E6" w15:paraIdParent="552062C7" w15:done="0"/>
  <w15:commentEx w15:paraId="08495BCD" w15:done="0"/>
  <w15:commentEx w15:paraId="447B4F92" w15:paraIdParent="08495BCD" w15:done="0"/>
  <w15:commentEx w15:paraId="5A86FEFF" w15:done="0"/>
  <w15:commentEx w15:paraId="45DB1790" w15:paraIdParent="5A86FEFF" w15:done="0"/>
  <w15:commentEx w15:paraId="6C22BE17" w15:done="0"/>
  <w15:commentEx w15:paraId="1F5F2D6C" w15:paraIdParent="6C22BE17" w15:done="0"/>
  <w15:commentEx w15:paraId="7975730F" w15:done="0"/>
  <w15:commentEx w15:paraId="7A96D63F" w15:paraIdParent="7975730F" w15:done="0"/>
  <w15:commentEx w15:paraId="51C755DF" w15:done="0"/>
  <w15:commentEx w15:paraId="04CE7EB9" w15:paraIdParent="51C755DF" w15:done="0"/>
  <w15:commentEx w15:paraId="466D5AD4" w15:done="0"/>
  <w15:commentEx w15:paraId="54E63BFA" w15:paraIdParent="466D5AD4" w15:done="0"/>
  <w15:commentEx w15:paraId="3EA2BF61" w15:done="0"/>
  <w15:commentEx w15:paraId="56BE0421" w15:paraIdParent="3EA2BF61" w15:done="0"/>
  <w15:commentEx w15:paraId="06F1CDF1" w15:done="0"/>
  <w15:commentEx w15:paraId="6267F366" w15:paraIdParent="06F1CDF1" w15:done="0"/>
  <w15:commentEx w15:paraId="074564A7" w15:done="0"/>
  <w15:commentEx w15:paraId="6E6C54C4" w15:paraIdParent="074564A7" w15:done="0"/>
  <w15:commentEx w15:paraId="68F152D4" w15:done="0"/>
  <w15:commentEx w15:paraId="71DD8A5B" w15:paraIdParent="68F152D4" w15:done="0"/>
  <w15:commentEx w15:paraId="38BBA804" w15:done="0"/>
  <w15:commentEx w15:paraId="56681E3A" w15:paraIdParent="38BBA804" w15:done="0"/>
  <w15:commentEx w15:paraId="5648E91E" w15:done="0"/>
  <w15:commentEx w15:paraId="1D33B3F1" w15:paraIdParent="5648E91E" w15:done="0"/>
  <w15:commentEx w15:paraId="5613E639" w15:done="0"/>
  <w15:commentEx w15:paraId="36D86A5A" w15:paraIdParent="5613E639" w15:done="0"/>
  <w15:commentEx w15:paraId="6DC23158" w15:done="0"/>
  <w15:commentEx w15:paraId="2954B35F" w15:paraIdParent="6DC23158" w15:done="0"/>
  <w15:commentEx w15:paraId="66C5C0CF" w15:done="0"/>
  <w15:commentEx w15:paraId="66819E06" w15:paraIdParent="66C5C0CF" w15:done="0"/>
  <w15:commentEx w15:paraId="33BE1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FE89F42" w16cex:dateUtc="2025-05-28T15:24:00Z"/>
  <w16cex:commentExtensible w16cex:durableId="4C4FFDF3" w16cex:dateUtc="2025-06-25T21:50:00Z"/>
  <w16cex:commentExtensible w16cex:durableId="028FD2FD" w16cex:dateUtc="2025-05-28T15:38:00Z"/>
  <w16cex:commentExtensible w16cex:durableId="36E7F87E" w16cex:dateUtc="2025-06-25T21:29:00Z"/>
  <w16cex:commentExtensible w16cex:durableId="1E7A8EE4" w16cex:dateUtc="2025-05-28T15:39:00Z"/>
  <w16cex:commentExtensible w16cex:durableId="73C7B073" w16cex:dateUtc="2025-06-25T21:29:00Z"/>
  <w16cex:commentExtensible w16cex:durableId="76674724" w16cex:dateUtc="2025-05-28T15:39:00Z"/>
  <w16cex:commentExtensible w16cex:durableId="24B446EB" w16cex:dateUtc="2025-06-25T21:29:00Z"/>
  <w16cex:commentExtensible w16cex:durableId="28A67C0A" w16cex:dateUtc="2025-05-28T15:30:00Z"/>
  <w16cex:commentExtensible w16cex:durableId="067E7FAA" w16cex:dateUtc="2025-06-25T21:30:00Z"/>
  <w16cex:commentExtensible w16cex:durableId="145821C2" w16cex:dateUtc="2025-06-06T04:18:00Z"/>
  <w16cex:commentExtensible w16cex:durableId="5D5F76A3" w16cex:dateUtc="2025-06-25T21:30:00Z"/>
  <w16cex:commentExtensible w16cex:durableId="44BD53CF" w16cex:dateUtc="2025-06-06T04:16:00Z"/>
  <w16cex:commentExtensible w16cex:durableId="18E878A4" w16cex:dateUtc="2025-06-25T21:31:00Z"/>
  <w16cex:commentExtensible w16cex:durableId="51ED2BB7" w16cex:dateUtc="2025-05-28T15:34:00Z"/>
  <w16cex:commentExtensible w16cex:durableId="7D5EA6B9" w16cex:dateUtc="2025-06-25T21:31:00Z"/>
  <w16cex:commentExtensible w16cex:durableId="742CB40A" w16cex:dateUtc="2025-06-06T04:21:00Z"/>
  <w16cex:commentExtensible w16cex:durableId="020A6B71" w16cex:dateUtc="2025-06-25T21:32:00Z"/>
  <w16cex:commentExtensible w16cex:durableId="3645E651" w16cex:dateUtc="2025-05-28T15:40:00Z"/>
  <w16cex:commentExtensible w16cex:durableId="31998DAE" w16cex:dateUtc="2025-06-25T21:32:00Z"/>
  <w16cex:commentExtensible w16cex:durableId="3113E564" w16cex:dateUtc="2025-05-28T15:43:00Z"/>
  <w16cex:commentExtensible w16cex:durableId="618167A1" w16cex:dateUtc="2025-06-25T21:32:00Z"/>
  <w16cex:commentExtensible w16cex:durableId="45C2E0AB" w16cex:dateUtc="2025-05-28T15:46:00Z"/>
  <w16cex:commentExtensible w16cex:durableId="581050FE" w16cex:dateUtc="2025-06-25T21:33:00Z"/>
  <w16cex:commentExtensible w16cex:durableId="482CAC01" w16cex:dateUtc="2025-06-06T04:43:00Z"/>
  <w16cex:commentExtensible w16cex:durableId="6B9E7A54" w16cex:dateUtc="2025-06-25T21:38:00Z"/>
  <w16cex:commentExtensible w16cex:durableId="3A0F93EB" w16cex:dateUtc="2025-06-06T04:45:00Z"/>
  <w16cex:commentExtensible w16cex:durableId="586CC25A" w16cex:dateUtc="2025-06-25T21:40:00Z"/>
  <w16cex:commentExtensible w16cex:durableId="6A67198B" w16cex:dateUtc="2025-05-28T15:53:00Z"/>
  <w16cex:commentExtensible w16cex:durableId="0E129F06" w16cex:dateUtc="2025-06-25T21:40:00Z"/>
  <w16cex:commentExtensible w16cex:durableId="0EAA499C" w16cex:dateUtc="2025-06-06T04:47:00Z"/>
  <w16cex:commentExtensible w16cex:durableId="091CFBED" w16cex:dateUtc="2025-06-25T21:41:00Z"/>
  <w16cex:commentExtensible w16cex:durableId="41D4B45B" w16cex:dateUtc="2025-05-28T15:53:00Z"/>
  <w16cex:commentExtensible w16cex:durableId="499ED405" w16cex:dateUtc="2025-06-25T21:43:00Z"/>
  <w16cex:commentExtensible w16cex:durableId="72A6FAF8" w16cex:dateUtc="2025-06-06T04:51:00Z"/>
  <w16cex:commentExtensible w16cex:durableId="0A37665E" w16cex:dateUtc="2025-06-25T21:44:00Z"/>
  <w16cex:commentExtensible w16cex:durableId="615B5472" w16cex:dateUtc="2025-05-28T16:01:00Z"/>
  <w16cex:commentExtensible w16cex:durableId="20F5D214" w16cex:dateUtc="2025-06-25T21:48:00Z"/>
  <w16cex:commentExtensible w16cex:durableId="05E3F902" w16cex:dateUtc="2025-05-28T16:07:00Z"/>
  <w16cex:commentExtensible w16cex:durableId="289B9F8C" w16cex:dateUtc="2025-06-25T21:49:00Z"/>
  <w16cex:commentExtensible w16cex:durableId="2EF8C8B6" w16cex:dateUtc="2025-05-28T18:01:00Z"/>
  <w16cex:commentExtensible w16cex:durableId="235A1074" w16cex:dateUtc="2025-06-25T21:49:00Z"/>
  <w16cex:commentExtensible w16cex:durableId="77D5D950" w16cex:dateUtc="2025-05-28T16:11:00Z"/>
  <w16cex:commentExtensible w16cex:durableId="68253B0C" w16cex:dateUtc="2025-06-25T21:49:00Z"/>
  <w16cex:commentExtensible w16cex:durableId="30632DFA" w16cex:dateUtc="2025-05-28T16:12:00Z"/>
  <w16cex:commentExtensible w16cex:durableId="65E0C948" w16cex:dateUtc="2025-06-25T21:50:00Z"/>
  <w16cex:commentExtensible w16cex:durableId="0625B159" w16cex:dateUtc="2025-06-06T05:00:00Z"/>
  <w16cex:commentExtensible w16cex:durableId="2BA2A20D" w16cex:dateUtc="2025-06-25T21:29:00Z"/>
  <w16cex:commentExtensible w16cex:durableId="53359006" w16cex:dateUtc="2025-06-06T05:03:00Z"/>
  <w16cex:commentExtensible w16cex:durableId="1356012E" w16cex:dateUtc="2025-06-25T21:28:00Z"/>
  <w16cex:commentExtensible w16cex:durableId="566C67F8" w16cex:dateUtc="2025-05-28T18: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3D0DCF3" w16cid:durableId="5FE89F42"/>
  <w16cid:commentId w16cid:paraId="3C12B0BF" w16cid:durableId="4C4FFDF3"/>
  <w16cid:commentId w16cid:paraId="7DCB7E51" w16cid:durableId="028FD2FD"/>
  <w16cid:commentId w16cid:paraId="514F3D87" w16cid:durableId="36E7F87E"/>
  <w16cid:commentId w16cid:paraId="02B9E73C" w16cid:durableId="1E7A8EE4"/>
  <w16cid:commentId w16cid:paraId="7CF83ED1" w16cid:durableId="73C7B073"/>
  <w16cid:commentId w16cid:paraId="30E89B60" w16cid:durableId="76674724"/>
  <w16cid:commentId w16cid:paraId="23F8FD14" w16cid:durableId="24B446EB"/>
  <w16cid:commentId w16cid:paraId="41535E56" w16cid:durableId="28A67C0A"/>
  <w16cid:commentId w16cid:paraId="1D4647FB" w16cid:durableId="067E7FAA"/>
  <w16cid:commentId w16cid:paraId="68107478" w16cid:durableId="145821C2"/>
  <w16cid:commentId w16cid:paraId="6F2A4895" w16cid:durableId="5D5F76A3"/>
  <w16cid:commentId w16cid:paraId="58AB7158" w16cid:durableId="44BD53CF"/>
  <w16cid:commentId w16cid:paraId="49F70A2F" w16cid:durableId="18E878A4"/>
  <w16cid:commentId w16cid:paraId="06CCF49B" w16cid:durableId="51ED2BB7"/>
  <w16cid:commentId w16cid:paraId="13F3F192" w16cid:durableId="7D5EA6B9"/>
  <w16cid:commentId w16cid:paraId="1C9754C6" w16cid:durableId="742CB40A"/>
  <w16cid:commentId w16cid:paraId="0BF8325C" w16cid:durableId="020A6B71"/>
  <w16cid:commentId w16cid:paraId="552062C7" w16cid:durableId="3645E651"/>
  <w16cid:commentId w16cid:paraId="7EA777E6" w16cid:durableId="31998DAE"/>
  <w16cid:commentId w16cid:paraId="08495BCD" w16cid:durableId="3113E564"/>
  <w16cid:commentId w16cid:paraId="447B4F92" w16cid:durableId="618167A1"/>
  <w16cid:commentId w16cid:paraId="5A86FEFF" w16cid:durableId="45C2E0AB"/>
  <w16cid:commentId w16cid:paraId="45DB1790" w16cid:durableId="581050FE"/>
  <w16cid:commentId w16cid:paraId="6C22BE17" w16cid:durableId="482CAC01"/>
  <w16cid:commentId w16cid:paraId="1F5F2D6C" w16cid:durableId="6B9E7A54"/>
  <w16cid:commentId w16cid:paraId="7975730F" w16cid:durableId="3A0F93EB"/>
  <w16cid:commentId w16cid:paraId="7A96D63F" w16cid:durableId="586CC25A"/>
  <w16cid:commentId w16cid:paraId="51C755DF" w16cid:durableId="6A67198B"/>
  <w16cid:commentId w16cid:paraId="04CE7EB9" w16cid:durableId="0E129F06"/>
  <w16cid:commentId w16cid:paraId="466D5AD4" w16cid:durableId="0EAA499C"/>
  <w16cid:commentId w16cid:paraId="54E63BFA" w16cid:durableId="091CFBED"/>
  <w16cid:commentId w16cid:paraId="3EA2BF61" w16cid:durableId="41D4B45B"/>
  <w16cid:commentId w16cid:paraId="56BE0421" w16cid:durableId="499ED405"/>
  <w16cid:commentId w16cid:paraId="06F1CDF1" w16cid:durableId="72A6FAF8"/>
  <w16cid:commentId w16cid:paraId="6267F366" w16cid:durableId="0A37665E"/>
  <w16cid:commentId w16cid:paraId="074564A7" w16cid:durableId="615B5472"/>
  <w16cid:commentId w16cid:paraId="6E6C54C4" w16cid:durableId="20F5D214"/>
  <w16cid:commentId w16cid:paraId="68F152D4" w16cid:durableId="05E3F902"/>
  <w16cid:commentId w16cid:paraId="71DD8A5B" w16cid:durableId="289B9F8C"/>
  <w16cid:commentId w16cid:paraId="38BBA804" w16cid:durableId="2EF8C8B6"/>
  <w16cid:commentId w16cid:paraId="56681E3A" w16cid:durableId="235A1074"/>
  <w16cid:commentId w16cid:paraId="5648E91E" w16cid:durableId="77D5D950"/>
  <w16cid:commentId w16cid:paraId="1D33B3F1" w16cid:durableId="68253B0C"/>
  <w16cid:commentId w16cid:paraId="5613E639" w16cid:durableId="30632DFA"/>
  <w16cid:commentId w16cid:paraId="36D86A5A" w16cid:durableId="65E0C948"/>
  <w16cid:commentId w16cid:paraId="6DC23158" w16cid:durableId="0625B159"/>
  <w16cid:commentId w16cid:paraId="2954B35F" w16cid:durableId="2BA2A20D"/>
  <w16cid:commentId w16cid:paraId="66C5C0CF" w16cid:durableId="53359006"/>
  <w16cid:commentId w16cid:paraId="66819E06" w16cid:durableId="1356012E"/>
  <w16cid:commentId w16cid:paraId="33BE12EC" w16cid:durableId="566C67F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hris Sergeant">
    <w15:presenceInfo w15:providerId="Windows Live" w15:userId="0a4468c5c7d74421"/>
  </w15:person>
  <w15:person w15:author="Brian E McGreal">
    <w15:presenceInfo w15:providerId="AD" w15:userId="S::bmcgreal@uw.edu::500ccbb3-e957-4a38-850c-c0c2fd4a68d5"/>
  </w15:person>
  <w15:person w15:author="Jeffrey Muehlbauer">
    <w15:presenceInfo w15:providerId="AD" w15:userId="S::jdmuehlbauer@alaska.edu::e8e3d9a8-891a-438d-a109-7b81b8ab27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0ED"/>
    <w:rsid w:val="000130E1"/>
    <w:rsid w:val="000459C0"/>
    <w:rsid w:val="0005437F"/>
    <w:rsid w:val="00062FAA"/>
    <w:rsid w:val="000729FD"/>
    <w:rsid w:val="00074C1D"/>
    <w:rsid w:val="00077505"/>
    <w:rsid w:val="00085690"/>
    <w:rsid w:val="000A3218"/>
    <w:rsid w:val="000A3EA6"/>
    <w:rsid w:val="000A569C"/>
    <w:rsid w:val="000B40E2"/>
    <w:rsid w:val="000C5246"/>
    <w:rsid w:val="000C5912"/>
    <w:rsid w:val="000C63A5"/>
    <w:rsid w:val="000C6944"/>
    <w:rsid w:val="000E207B"/>
    <w:rsid w:val="00112024"/>
    <w:rsid w:val="00120383"/>
    <w:rsid w:val="00132AE2"/>
    <w:rsid w:val="00137A05"/>
    <w:rsid w:val="00141117"/>
    <w:rsid w:val="00151047"/>
    <w:rsid w:val="00155AB4"/>
    <w:rsid w:val="00160E9E"/>
    <w:rsid w:val="00177F5D"/>
    <w:rsid w:val="00184D67"/>
    <w:rsid w:val="00185DEC"/>
    <w:rsid w:val="00193F4C"/>
    <w:rsid w:val="00194C44"/>
    <w:rsid w:val="001A48B7"/>
    <w:rsid w:val="001B1E6B"/>
    <w:rsid w:val="001C5228"/>
    <w:rsid w:val="001C5785"/>
    <w:rsid w:val="001C65E7"/>
    <w:rsid w:val="001D30ED"/>
    <w:rsid w:val="00200A2A"/>
    <w:rsid w:val="00200CF4"/>
    <w:rsid w:val="00225863"/>
    <w:rsid w:val="0023159F"/>
    <w:rsid w:val="00235D0E"/>
    <w:rsid w:val="00244BE8"/>
    <w:rsid w:val="00251453"/>
    <w:rsid w:val="00254549"/>
    <w:rsid w:val="00257952"/>
    <w:rsid w:val="002601D1"/>
    <w:rsid w:val="002611F9"/>
    <w:rsid w:val="00267749"/>
    <w:rsid w:val="0028194B"/>
    <w:rsid w:val="002B6106"/>
    <w:rsid w:val="002C65E8"/>
    <w:rsid w:val="002D5A25"/>
    <w:rsid w:val="002E663E"/>
    <w:rsid w:val="00303339"/>
    <w:rsid w:val="00303A1C"/>
    <w:rsid w:val="00303E21"/>
    <w:rsid w:val="00310C44"/>
    <w:rsid w:val="00312D3B"/>
    <w:rsid w:val="00321E7D"/>
    <w:rsid w:val="00323472"/>
    <w:rsid w:val="00335000"/>
    <w:rsid w:val="0034520A"/>
    <w:rsid w:val="003573E5"/>
    <w:rsid w:val="003748D3"/>
    <w:rsid w:val="00376DC6"/>
    <w:rsid w:val="00387CA0"/>
    <w:rsid w:val="00395C60"/>
    <w:rsid w:val="003A1EB9"/>
    <w:rsid w:val="003A44FC"/>
    <w:rsid w:val="003A6F73"/>
    <w:rsid w:val="003B0277"/>
    <w:rsid w:val="003C2A91"/>
    <w:rsid w:val="003C6239"/>
    <w:rsid w:val="003C64A6"/>
    <w:rsid w:val="003D318A"/>
    <w:rsid w:val="003D3377"/>
    <w:rsid w:val="003D3FEA"/>
    <w:rsid w:val="003D4FE4"/>
    <w:rsid w:val="003E09EB"/>
    <w:rsid w:val="003F1D0A"/>
    <w:rsid w:val="00401A47"/>
    <w:rsid w:val="00401C07"/>
    <w:rsid w:val="004032A5"/>
    <w:rsid w:val="00414B6E"/>
    <w:rsid w:val="004155CC"/>
    <w:rsid w:val="004350D4"/>
    <w:rsid w:val="004353FF"/>
    <w:rsid w:val="004400EA"/>
    <w:rsid w:val="00451F7A"/>
    <w:rsid w:val="004521BD"/>
    <w:rsid w:val="0045227A"/>
    <w:rsid w:val="004652DC"/>
    <w:rsid w:val="00470B47"/>
    <w:rsid w:val="00480360"/>
    <w:rsid w:val="0048393D"/>
    <w:rsid w:val="004C3D41"/>
    <w:rsid w:val="004D02A1"/>
    <w:rsid w:val="004D3DB0"/>
    <w:rsid w:val="004E6FD2"/>
    <w:rsid w:val="004F5A16"/>
    <w:rsid w:val="004F61D9"/>
    <w:rsid w:val="00510CB2"/>
    <w:rsid w:val="005243E7"/>
    <w:rsid w:val="005309B9"/>
    <w:rsid w:val="00564A7B"/>
    <w:rsid w:val="005677EA"/>
    <w:rsid w:val="005715A8"/>
    <w:rsid w:val="005740FA"/>
    <w:rsid w:val="005810E6"/>
    <w:rsid w:val="00584D77"/>
    <w:rsid w:val="005961EA"/>
    <w:rsid w:val="005A27DB"/>
    <w:rsid w:val="005B2D22"/>
    <w:rsid w:val="005B6630"/>
    <w:rsid w:val="005C35CA"/>
    <w:rsid w:val="005C3D75"/>
    <w:rsid w:val="005C67FF"/>
    <w:rsid w:val="005D5A43"/>
    <w:rsid w:val="005D6201"/>
    <w:rsid w:val="005D6BF4"/>
    <w:rsid w:val="005E4844"/>
    <w:rsid w:val="005F4F26"/>
    <w:rsid w:val="006179E4"/>
    <w:rsid w:val="00635D5E"/>
    <w:rsid w:val="00640928"/>
    <w:rsid w:val="00656692"/>
    <w:rsid w:val="00661169"/>
    <w:rsid w:val="00670EB8"/>
    <w:rsid w:val="00680390"/>
    <w:rsid w:val="00680F9F"/>
    <w:rsid w:val="00683623"/>
    <w:rsid w:val="00686A4A"/>
    <w:rsid w:val="00696749"/>
    <w:rsid w:val="006A3C39"/>
    <w:rsid w:val="006A4B2F"/>
    <w:rsid w:val="006A66F4"/>
    <w:rsid w:val="006B08A1"/>
    <w:rsid w:val="006B67AF"/>
    <w:rsid w:val="006C6297"/>
    <w:rsid w:val="006D0406"/>
    <w:rsid w:val="006D311A"/>
    <w:rsid w:val="007208EE"/>
    <w:rsid w:val="00732E24"/>
    <w:rsid w:val="00735C3A"/>
    <w:rsid w:val="00743C6D"/>
    <w:rsid w:val="00753D10"/>
    <w:rsid w:val="00764F86"/>
    <w:rsid w:val="007655D5"/>
    <w:rsid w:val="007657C3"/>
    <w:rsid w:val="00767207"/>
    <w:rsid w:val="0077539D"/>
    <w:rsid w:val="00776C8C"/>
    <w:rsid w:val="0078456B"/>
    <w:rsid w:val="00787B82"/>
    <w:rsid w:val="00792DD4"/>
    <w:rsid w:val="007A0B9E"/>
    <w:rsid w:val="007A1247"/>
    <w:rsid w:val="007C2D58"/>
    <w:rsid w:val="007C796C"/>
    <w:rsid w:val="007D38F5"/>
    <w:rsid w:val="007E21D2"/>
    <w:rsid w:val="007F1933"/>
    <w:rsid w:val="007F381E"/>
    <w:rsid w:val="007F5EB6"/>
    <w:rsid w:val="007F7EBD"/>
    <w:rsid w:val="008068AE"/>
    <w:rsid w:val="008129A7"/>
    <w:rsid w:val="00813940"/>
    <w:rsid w:val="00847B01"/>
    <w:rsid w:val="00853A4C"/>
    <w:rsid w:val="0085771F"/>
    <w:rsid w:val="0086068A"/>
    <w:rsid w:val="0086225C"/>
    <w:rsid w:val="00877E0A"/>
    <w:rsid w:val="008820F0"/>
    <w:rsid w:val="008911F9"/>
    <w:rsid w:val="00892044"/>
    <w:rsid w:val="008A32FE"/>
    <w:rsid w:val="008A6D30"/>
    <w:rsid w:val="008B2A1C"/>
    <w:rsid w:val="008B6592"/>
    <w:rsid w:val="008C4650"/>
    <w:rsid w:val="008E5548"/>
    <w:rsid w:val="008F0535"/>
    <w:rsid w:val="008F6945"/>
    <w:rsid w:val="008F78BF"/>
    <w:rsid w:val="00900097"/>
    <w:rsid w:val="009012B2"/>
    <w:rsid w:val="00903E11"/>
    <w:rsid w:val="00905CAA"/>
    <w:rsid w:val="00907AD0"/>
    <w:rsid w:val="00907B16"/>
    <w:rsid w:val="00915A01"/>
    <w:rsid w:val="0091782F"/>
    <w:rsid w:val="009366DA"/>
    <w:rsid w:val="0094005D"/>
    <w:rsid w:val="009400A2"/>
    <w:rsid w:val="00942C32"/>
    <w:rsid w:val="009508A7"/>
    <w:rsid w:val="0095128E"/>
    <w:rsid w:val="00956B40"/>
    <w:rsid w:val="00966D11"/>
    <w:rsid w:val="00971D8A"/>
    <w:rsid w:val="00991C6B"/>
    <w:rsid w:val="009B19FD"/>
    <w:rsid w:val="009B2798"/>
    <w:rsid w:val="00A212A9"/>
    <w:rsid w:val="00A3538F"/>
    <w:rsid w:val="00A37CFD"/>
    <w:rsid w:val="00A71968"/>
    <w:rsid w:val="00A71AC7"/>
    <w:rsid w:val="00A7415B"/>
    <w:rsid w:val="00A75CB4"/>
    <w:rsid w:val="00A93FC4"/>
    <w:rsid w:val="00A9712C"/>
    <w:rsid w:val="00AA2C49"/>
    <w:rsid w:val="00AB0F7A"/>
    <w:rsid w:val="00AB3E00"/>
    <w:rsid w:val="00AB6BD6"/>
    <w:rsid w:val="00AC7325"/>
    <w:rsid w:val="00AD008F"/>
    <w:rsid w:val="00AE54AC"/>
    <w:rsid w:val="00AE798F"/>
    <w:rsid w:val="00B01908"/>
    <w:rsid w:val="00B17E28"/>
    <w:rsid w:val="00B20008"/>
    <w:rsid w:val="00B219CD"/>
    <w:rsid w:val="00B25C29"/>
    <w:rsid w:val="00B2679B"/>
    <w:rsid w:val="00B40390"/>
    <w:rsid w:val="00B425AB"/>
    <w:rsid w:val="00B44449"/>
    <w:rsid w:val="00B500F1"/>
    <w:rsid w:val="00B53663"/>
    <w:rsid w:val="00B81D24"/>
    <w:rsid w:val="00B85369"/>
    <w:rsid w:val="00B863F7"/>
    <w:rsid w:val="00B9617E"/>
    <w:rsid w:val="00B974D6"/>
    <w:rsid w:val="00BA3E73"/>
    <w:rsid w:val="00BA502D"/>
    <w:rsid w:val="00BB7611"/>
    <w:rsid w:val="00BC0840"/>
    <w:rsid w:val="00BC636E"/>
    <w:rsid w:val="00BC69AC"/>
    <w:rsid w:val="00BD0D8E"/>
    <w:rsid w:val="00BE5897"/>
    <w:rsid w:val="00BE692D"/>
    <w:rsid w:val="00BF1613"/>
    <w:rsid w:val="00BF1BBE"/>
    <w:rsid w:val="00C03CB3"/>
    <w:rsid w:val="00C07877"/>
    <w:rsid w:val="00C223FB"/>
    <w:rsid w:val="00C248DD"/>
    <w:rsid w:val="00C34040"/>
    <w:rsid w:val="00C4294D"/>
    <w:rsid w:val="00C44A0B"/>
    <w:rsid w:val="00C54E47"/>
    <w:rsid w:val="00C5517B"/>
    <w:rsid w:val="00C564DA"/>
    <w:rsid w:val="00C60010"/>
    <w:rsid w:val="00C60924"/>
    <w:rsid w:val="00C60C31"/>
    <w:rsid w:val="00C701CA"/>
    <w:rsid w:val="00C70662"/>
    <w:rsid w:val="00C82FEE"/>
    <w:rsid w:val="00C85FBF"/>
    <w:rsid w:val="00CA1D5B"/>
    <w:rsid w:val="00CB3EC8"/>
    <w:rsid w:val="00CB6929"/>
    <w:rsid w:val="00CB7B46"/>
    <w:rsid w:val="00CC1670"/>
    <w:rsid w:val="00CD0DFB"/>
    <w:rsid w:val="00CD245D"/>
    <w:rsid w:val="00CD2602"/>
    <w:rsid w:val="00CD587C"/>
    <w:rsid w:val="00CE0F07"/>
    <w:rsid w:val="00CF3314"/>
    <w:rsid w:val="00D030A9"/>
    <w:rsid w:val="00D134F7"/>
    <w:rsid w:val="00D2192D"/>
    <w:rsid w:val="00D224D5"/>
    <w:rsid w:val="00D27612"/>
    <w:rsid w:val="00D45D10"/>
    <w:rsid w:val="00D55E25"/>
    <w:rsid w:val="00D56BFF"/>
    <w:rsid w:val="00D71F7F"/>
    <w:rsid w:val="00D73626"/>
    <w:rsid w:val="00D76E4F"/>
    <w:rsid w:val="00D85CDC"/>
    <w:rsid w:val="00D87570"/>
    <w:rsid w:val="00D876C3"/>
    <w:rsid w:val="00D90643"/>
    <w:rsid w:val="00D9281C"/>
    <w:rsid w:val="00D951F8"/>
    <w:rsid w:val="00D97922"/>
    <w:rsid w:val="00DA2F66"/>
    <w:rsid w:val="00DB16E6"/>
    <w:rsid w:val="00DB6FAE"/>
    <w:rsid w:val="00DF2133"/>
    <w:rsid w:val="00E32CDC"/>
    <w:rsid w:val="00E34C7D"/>
    <w:rsid w:val="00E40425"/>
    <w:rsid w:val="00E518EF"/>
    <w:rsid w:val="00E702AD"/>
    <w:rsid w:val="00E70364"/>
    <w:rsid w:val="00E8129C"/>
    <w:rsid w:val="00E9763B"/>
    <w:rsid w:val="00EA6BCD"/>
    <w:rsid w:val="00EB397D"/>
    <w:rsid w:val="00EC4F69"/>
    <w:rsid w:val="00ED6100"/>
    <w:rsid w:val="00ED6DD2"/>
    <w:rsid w:val="00EE11AE"/>
    <w:rsid w:val="00EE1464"/>
    <w:rsid w:val="00EE6AF6"/>
    <w:rsid w:val="00EF1852"/>
    <w:rsid w:val="00EF3316"/>
    <w:rsid w:val="00F03EE7"/>
    <w:rsid w:val="00F0612A"/>
    <w:rsid w:val="00F150CB"/>
    <w:rsid w:val="00F160CD"/>
    <w:rsid w:val="00F23B4D"/>
    <w:rsid w:val="00F25B62"/>
    <w:rsid w:val="00F4294B"/>
    <w:rsid w:val="00F63A5F"/>
    <w:rsid w:val="00F64DA3"/>
    <w:rsid w:val="00F725D2"/>
    <w:rsid w:val="00F73FEF"/>
    <w:rsid w:val="00F83617"/>
    <w:rsid w:val="00F9748D"/>
    <w:rsid w:val="00FA498E"/>
    <w:rsid w:val="00FA4A36"/>
    <w:rsid w:val="00FA69B9"/>
    <w:rsid w:val="00FC1602"/>
    <w:rsid w:val="00FC5FE0"/>
    <w:rsid w:val="00FE0115"/>
    <w:rsid w:val="00FE1FE1"/>
    <w:rsid w:val="00FF20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082CEF"/>
  <w15:chartTrackingRefBased/>
  <w15:docId w15:val="{7A6BFE8A-E3C4-43B7-85A5-0A38D7377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F8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D30ED"/>
  </w:style>
  <w:style w:type="character" w:styleId="Hyperlink">
    <w:name w:val="Hyperlink"/>
    <w:basedOn w:val="DefaultParagraphFont"/>
    <w:uiPriority w:val="99"/>
    <w:unhideWhenUsed/>
    <w:rsid w:val="008F6945"/>
    <w:rPr>
      <w:color w:val="0563C1" w:themeColor="hyperlink"/>
      <w:u w:val="single"/>
    </w:rPr>
  </w:style>
  <w:style w:type="character" w:customStyle="1" w:styleId="UnresolvedMention1">
    <w:name w:val="Unresolved Mention1"/>
    <w:basedOn w:val="DefaultParagraphFont"/>
    <w:uiPriority w:val="99"/>
    <w:semiHidden/>
    <w:unhideWhenUsed/>
    <w:rsid w:val="008F6945"/>
    <w:rPr>
      <w:color w:val="605E5C"/>
      <w:shd w:val="clear" w:color="auto" w:fill="E1DFDD"/>
    </w:rPr>
  </w:style>
  <w:style w:type="character" w:styleId="CommentReference">
    <w:name w:val="annotation reference"/>
    <w:basedOn w:val="DefaultParagraphFont"/>
    <w:uiPriority w:val="99"/>
    <w:semiHidden/>
    <w:unhideWhenUsed/>
    <w:rsid w:val="00480360"/>
    <w:rPr>
      <w:sz w:val="16"/>
      <w:szCs w:val="16"/>
    </w:rPr>
  </w:style>
  <w:style w:type="paragraph" w:styleId="CommentText">
    <w:name w:val="annotation text"/>
    <w:basedOn w:val="Normal"/>
    <w:link w:val="CommentTextChar"/>
    <w:uiPriority w:val="99"/>
    <w:unhideWhenUsed/>
    <w:rsid w:val="00480360"/>
    <w:pPr>
      <w:spacing w:line="240" w:lineRule="auto"/>
    </w:pPr>
    <w:rPr>
      <w:sz w:val="20"/>
      <w:szCs w:val="20"/>
    </w:rPr>
  </w:style>
  <w:style w:type="character" w:customStyle="1" w:styleId="CommentTextChar">
    <w:name w:val="Comment Text Char"/>
    <w:basedOn w:val="DefaultParagraphFont"/>
    <w:link w:val="CommentText"/>
    <w:uiPriority w:val="99"/>
    <w:rsid w:val="00480360"/>
    <w:rPr>
      <w:sz w:val="20"/>
      <w:szCs w:val="20"/>
    </w:rPr>
  </w:style>
  <w:style w:type="paragraph" w:styleId="CommentSubject">
    <w:name w:val="annotation subject"/>
    <w:basedOn w:val="CommentText"/>
    <w:next w:val="CommentText"/>
    <w:link w:val="CommentSubjectChar"/>
    <w:uiPriority w:val="99"/>
    <w:semiHidden/>
    <w:unhideWhenUsed/>
    <w:rsid w:val="00480360"/>
    <w:rPr>
      <w:b/>
      <w:bCs/>
    </w:rPr>
  </w:style>
  <w:style w:type="character" w:customStyle="1" w:styleId="CommentSubjectChar">
    <w:name w:val="Comment Subject Char"/>
    <w:basedOn w:val="CommentTextChar"/>
    <w:link w:val="CommentSubject"/>
    <w:uiPriority w:val="99"/>
    <w:semiHidden/>
    <w:rsid w:val="00480360"/>
    <w:rPr>
      <w:b/>
      <w:bCs/>
      <w:sz w:val="20"/>
      <w:szCs w:val="20"/>
    </w:rPr>
  </w:style>
  <w:style w:type="paragraph" w:styleId="Revision">
    <w:name w:val="Revision"/>
    <w:hidden/>
    <w:uiPriority w:val="99"/>
    <w:semiHidden/>
    <w:rsid w:val="00907B16"/>
    <w:pPr>
      <w:spacing w:after="0" w:line="240" w:lineRule="auto"/>
    </w:pPr>
  </w:style>
  <w:style w:type="paragraph" w:styleId="BalloonText">
    <w:name w:val="Balloon Text"/>
    <w:basedOn w:val="Normal"/>
    <w:link w:val="BalloonTextChar"/>
    <w:uiPriority w:val="99"/>
    <w:semiHidden/>
    <w:unhideWhenUsed/>
    <w:rsid w:val="000A56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569C"/>
    <w:rPr>
      <w:rFonts w:ascii="Segoe UI" w:hAnsi="Segoe UI" w:cs="Segoe UI"/>
      <w:sz w:val="18"/>
      <w:szCs w:val="18"/>
    </w:rPr>
  </w:style>
  <w:style w:type="character" w:styleId="UnresolvedMention">
    <w:name w:val="Unresolved Mention"/>
    <w:basedOn w:val="DefaultParagraphFont"/>
    <w:uiPriority w:val="99"/>
    <w:semiHidden/>
    <w:unhideWhenUsed/>
    <w:rsid w:val="00CC1670"/>
    <w:rPr>
      <w:color w:val="605E5C"/>
      <w:shd w:val="clear" w:color="auto" w:fill="E1DFDD"/>
    </w:rPr>
  </w:style>
  <w:style w:type="character" w:styleId="FollowedHyperlink">
    <w:name w:val="FollowedHyperlink"/>
    <w:basedOn w:val="DefaultParagraphFont"/>
    <w:uiPriority w:val="99"/>
    <w:semiHidden/>
    <w:unhideWhenUsed/>
    <w:rsid w:val="007F5EB6"/>
    <w:rPr>
      <w:color w:val="954F72" w:themeColor="followedHyperlink"/>
      <w:u w:val="single"/>
    </w:rPr>
  </w:style>
  <w:style w:type="paragraph" w:styleId="ListParagraph">
    <w:name w:val="List Paragraph"/>
    <w:basedOn w:val="Normal"/>
    <w:uiPriority w:val="34"/>
    <w:qFormat/>
    <w:rsid w:val="00792D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4457717">
      <w:bodyDiv w:val="1"/>
      <w:marLeft w:val="0"/>
      <w:marRight w:val="0"/>
      <w:marTop w:val="0"/>
      <w:marBottom w:val="0"/>
      <w:divBdr>
        <w:top w:val="none" w:sz="0" w:space="0" w:color="auto"/>
        <w:left w:val="none" w:sz="0" w:space="0" w:color="auto"/>
        <w:bottom w:val="none" w:sz="0" w:space="0" w:color="auto"/>
        <w:right w:val="none" w:sz="0" w:space="0" w:color="auto"/>
      </w:divBdr>
      <w:divsChild>
        <w:div w:id="1237666160">
          <w:marLeft w:val="0"/>
          <w:marRight w:val="0"/>
          <w:marTop w:val="0"/>
          <w:marBottom w:val="0"/>
          <w:divBdr>
            <w:top w:val="none" w:sz="0" w:space="0" w:color="auto"/>
            <w:left w:val="none" w:sz="0" w:space="0" w:color="auto"/>
            <w:bottom w:val="none" w:sz="0" w:space="0" w:color="auto"/>
            <w:right w:val="none" w:sz="0" w:space="0" w:color="auto"/>
          </w:divBdr>
        </w:div>
        <w:div w:id="1786584273">
          <w:marLeft w:val="0"/>
          <w:marRight w:val="0"/>
          <w:marTop w:val="0"/>
          <w:marBottom w:val="0"/>
          <w:divBdr>
            <w:top w:val="none" w:sz="0" w:space="0" w:color="auto"/>
            <w:left w:val="none" w:sz="0" w:space="0" w:color="auto"/>
            <w:bottom w:val="none" w:sz="0" w:space="0" w:color="auto"/>
            <w:right w:val="none" w:sz="0" w:space="0" w:color="auto"/>
          </w:divBdr>
        </w:div>
        <w:div w:id="445778398">
          <w:marLeft w:val="0"/>
          <w:marRight w:val="0"/>
          <w:marTop w:val="0"/>
          <w:marBottom w:val="0"/>
          <w:divBdr>
            <w:top w:val="none" w:sz="0" w:space="0" w:color="auto"/>
            <w:left w:val="none" w:sz="0" w:space="0" w:color="auto"/>
            <w:bottom w:val="none" w:sz="0" w:space="0" w:color="auto"/>
            <w:right w:val="none" w:sz="0" w:space="0" w:color="auto"/>
          </w:divBdr>
        </w:div>
        <w:div w:id="1705714513">
          <w:marLeft w:val="0"/>
          <w:marRight w:val="0"/>
          <w:marTop w:val="0"/>
          <w:marBottom w:val="0"/>
          <w:divBdr>
            <w:top w:val="none" w:sz="0" w:space="0" w:color="auto"/>
            <w:left w:val="none" w:sz="0" w:space="0" w:color="auto"/>
            <w:bottom w:val="none" w:sz="0" w:space="0" w:color="auto"/>
            <w:right w:val="none" w:sz="0" w:space="0" w:color="auto"/>
          </w:divBdr>
          <w:divsChild>
            <w:div w:id="587887123">
              <w:blockQuote w:val="1"/>
              <w:marLeft w:val="600"/>
              <w:marRight w:val="0"/>
              <w:marTop w:val="0"/>
              <w:marBottom w:val="0"/>
              <w:divBdr>
                <w:top w:val="none" w:sz="0" w:space="0" w:color="auto"/>
                <w:left w:val="none" w:sz="0" w:space="0" w:color="auto"/>
                <w:bottom w:val="none" w:sz="0" w:space="0" w:color="auto"/>
                <w:right w:val="none" w:sz="0" w:space="0" w:color="auto"/>
              </w:divBdr>
              <w:divsChild>
                <w:div w:id="395012186">
                  <w:marLeft w:val="0"/>
                  <w:marRight w:val="0"/>
                  <w:marTop w:val="0"/>
                  <w:marBottom w:val="0"/>
                  <w:divBdr>
                    <w:top w:val="none" w:sz="0" w:space="0" w:color="auto"/>
                    <w:left w:val="none" w:sz="0" w:space="0" w:color="auto"/>
                    <w:bottom w:val="none" w:sz="0" w:space="0" w:color="auto"/>
                    <w:right w:val="none" w:sz="0" w:space="0" w:color="auto"/>
                  </w:divBdr>
                </w:div>
                <w:div w:id="20401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6330">
          <w:blockQuote w:val="1"/>
          <w:marLeft w:val="600"/>
          <w:marRight w:val="0"/>
          <w:marTop w:val="0"/>
          <w:marBottom w:val="0"/>
          <w:divBdr>
            <w:top w:val="none" w:sz="0" w:space="0" w:color="auto"/>
            <w:left w:val="none" w:sz="0" w:space="0" w:color="auto"/>
            <w:bottom w:val="none" w:sz="0" w:space="0" w:color="auto"/>
            <w:right w:val="none" w:sz="0" w:space="0" w:color="auto"/>
          </w:divBdr>
          <w:divsChild>
            <w:div w:id="1675764018">
              <w:marLeft w:val="0"/>
              <w:marRight w:val="0"/>
              <w:marTop w:val="0"/>
              <w:marBottom w:val="0"/>
              <w:divBdr>
                <w:top w:val="none" w:sz="0" w:space="0" w:color="auto"/>
                <w:left w:val="none" w:sz="0" w:space="0" w:color="auto"/>
                <w:bottom w:val="none" w:sz="0" w:space="0" w:color="auto"/>
                <w:right w:val="none" w:sz="0" w:space="0" w:color="auto"/>
              </w:divBdr>
            </w:div>
          </w:divsChild>
        </w:div>
        <w:div w:id="2007318887">
          <w:marLeft w:val="0"/>
          <w:marRight w:val="0"/>
          <w:marTop w:val="0"/>
          <w:marBottom w:val="0"/>
          <w:divBdr>
            <w:top w:val="none" w:sz="0" w:space="0" w:color="auto"/>
            <w:left w:val="none" w:sz="0" w:space="0" w:color="auto"/>
            <w:bottom w:val="none" w:sz="0" w:space="0" w:color="auto"/>
            <w:right w:val="none" w:sz="0" w:space="0" w:color="auto"/>
          </w:divBdr>
        </w:div>
        <w:div w:id="421151080">
          <w:marLeft w:val="0"/>
          <w:marRight w:val="0"/>
          <w:marTop w:val="0"/>
          <w:marBottom w:val="0"/>
          <w:divBdr>
            <w:top w:val="none" w:sz="0" w:space="0" w:color="auto"/>
            <w:left w:val="none" w:sz="0" w:space="0" w:color="auto"/>
            <w:bottom w:val="none" w:sz="0" w:space="0" w:color="auto"/>
            <w:right w:val="none" w:sz="0" w:space="0" w:color="auto"/>
          </w:divBdr>
        </w:div>
        <w:div w:id="199166415">
          <w:marLeft w:val="0"/>
          <w:marRight w:val="0"/>
          <w:marTop w:val="0"/>
          <w:marBottom w:val="0"/>
          <w:divBdr>
            <w:top w:val="none" w:sz="0" w:space="0" w:color="auto"/>
            <w:left w:val="none" w:sz="0" w:space="0" w:color="auto"/>
            <w:bottom w:val="none" w:sz="0" w:space="0" w:color="auto"/>
            <w:right w:val="none" w:sz="0" w:space="0" w:color="auto"/>
          </w:divBdr>
          <w:divsChild>
            <w:div w:id="1391223498">
              <w:blockQuote w:val="1"/>
              <w:marLeft w:val="600"/>
              <w:marRight w:val="0"/>
              <w:marTop w:val="0"/>
              <w:marBottom w:val="0"/>
              <w:divBdr>
                <w:top w:val="none" w:sz="0" w:space="0" w:color="auto"/>
                <w:left w:val="none" w:sz="0" w:space="0" w:color="auto"/>
                <w:bottom w:val="none" w:sz="0" w:space="0" w:color="auto"/>
                <w:right w:val="none" w:sz="0" w:space="0" w:color="auto"/>
              </w:divBdr>
              <w:divsChild>
                <w:div w:id="1529757110">
                  <w:marLeft w:val="0"/>
                  <w:marRight w:val="0"/>
                  <w:marTop w:val="0"/>
                  <w:marBottom w:val="0"/>
                  <w:divBdr>
                    <w:top w:val="none" w:sz="0" w:space="0" w:color="auto"/>
                    <w:left w:val="none" w:sz="0" w:space="0" w:color="auto"/>
                    <w:bottom w:val="none" w:sz="0" w:space="0" w:color="auto"/>
                    <w:right w:val="none" w:sz="0" w:space="0" w:color="auto"/>
                  </w:divBdr>
                </w:div>
                <w:div w:id="1864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0902">
          <w:blockQuote w:val="1"/>
          <w:marLeft w:val="600"/>
          <w:marRight w:val="0"/>
          <w:marTop w:val="0"/>
          <w:marBottom w:val="0"/>
          <w:divBdr>
            <w:top w:val="none" w:sz="0" w:space="0" w:color="auto"/>
            <w:left w:val="none" w:sz="0" w:space="0" w:color="auto"/>
            <w:bottom w:val="none" w:sz="0" w:space="0" w:color="auto"/>
            <w:right w:val="none" w:sz="0" w:space="0" w:color="auto"/>
          </w:divBdr>
          <w:divsChild>
            <w:div w:id="17348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4853">
      <w:bodyDiv w:val="1"/>
      <w:marLeft w:val="0"/>
      <w:marRight w:val="0"/>
      <w:marTop w:val="0"/>
      <w:marBottom w:val="0"/>
      <w:divBdr>
        <w:top w:val="none" w:sz="0" w:space="0" w:color="auto"/>
        <w:left w:val="none" w:sz="0" w:space="0" w:color="auto"/>
        <w:bottom w:val="none" w:sz="0" w:space="0" w:color="auto"/>
        <w:right w:val="none" w:sz="0" w:space="0" w:color="auto"/>
      </w:divBdr>
      <w:divsChild>
        <w:div w:id="134956208">
          <w:marLeft w:val="0"/>
          <w:marRight w:val="0"/>
          <w:marTop w:val="0"/>
          <w:marBottom w:val="0"/>
          <w:divBdr>
            <w:top w:val="none" w:sz="0" w:space="0" w:color="auto"/>
            <w:left w:val="none" w:sz="0" w:space="0" w:color="auto"/>
            <w:bottom w:val="none" w:sz="0" w:space="0" w:color="auto"/>
            <w:right w:val="none" w:sz="0" w:space="0" w:color="auto"/>
          </w:divBdr>
        </w:div>
        <w:div w:id="514660169">
          <w:marLeft w:val="0"/>
          <w:marRight w:val="0"/>
          <w:marTop w:val="0"/>
          <w:marBottom w:val="0"/>
          <w:divBdr>
            <w:top w:val="none" w:sz="0" w:space="0" w:color="auto"/>
            <w:left w:val="none" w:sz="0" w:space="0" w:color="auto"/>
            <w:bottom w:val="none" w:sz="0" w:space="0" w:color="auto"/>
            <w:right w:val="none" w:sz="0" w:space="0" w:color="auto"/>
          </w:divBdr>
        </w:div>
        <w:div w:id="1403719417">
          <w:marLeft w:val="0"/>
          <w:marRight w:val="0"/>
          <w:marTop w:val="0"/>
          <w:marBottom w:val="0"/>
          <w:divBdr>
            <w:top w:val="none" w:sz="0" w:space="0" w:color="auto"/>
            <w:left w:val="none" w:sz="0" w:space="0" w:color="auto"/>
            <w:bottom w:val="none" w:sz="0" w:space="0" w:color="auto"/>
            <w:right w:val="none" w:sz="0" w:space="0" w:color="auto"/>
          </w:divBdr>
        </w:div>
        <w:div w:id="968171521">
          <w:marLeft w:val="0"/>
          <w:marRight w:val="0"/>
          <w:marTop w:val="0"/>
          <w:marBottom w:val="0"/>
          <w:divBdr>
            <w:top w:val="none" w:sz="0" w:space="0" w:color="auto"/>
            <w:left w:val="none" w:sz="0" w:space="0" w:color="auto"/>
            <w:bottom w:val="none" w:sz="0" w:space="0" w:color="auto"/>
            <w:right w:val="none" w:sz="0" w:space="0" w:color="auto"/>
          </w:divBdr>
          <w:divsChild>
            <w:div w:id="312492718">
              <w:blockQuote w:val="1"/>
              <w:marLeft w:val="600"/>
              <w:marRight w:val="0"/>
              <w:marTop w:val="0"/>
              <w:marBottom w:val="0"/>
              <w:divBdr>
                <w:top w:val="none" w:sz="0" w:space="0" w:color="auto"/>
                <w:left w:val="none" w:sz="0" w:space="0" w:color="auto"/>
                <w:bottom w:val="none" w:sz="0" w:space="0" w:color="auto"/>
                <w:right w:val="none" w:sz="0" w:space="0" w:color="auto"/>
              </w:divBdr>
              <w:divsChild>
                <w:div w:id="1811439185">
                  <w:marLeft w:val="0"/>
                  <w:marRight w:val="0"/>
                  <w:marTop w:val="0"/>
                  <w:marBottom w:val="0"/>
                  <w:divBdr>
                    <w:top w:val="none" w:sz="0" w:space="0" w:color="auto"/>
                    <w:left w:val="none" w:sz="0" w:space="0" w:color="auto"/>
                    <w:bottom w:val="none" w:sz="0" w:space="0" w:color="auto"/>
                    <w:right w:val="none" w:sz="0" w:space="0" w:color="auto"/>
                  </w:divBdr>
                </w:div>
                <w:div w:id="20935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81377">
          <w:blockQuote w:val="1"/>
          <w:marLeft w:val="600"/>
          <w:marRight w:val="0"/>
          <w:marTop w:val="0"/>
          <w:marBottom w:val="0"/>
          <w:divBdr>
            <w:top w:val="none" w:sz="0" w:space="0" w:color="auto"/>
            <w:left w:val="none" w:sz="0" w:space="0" w:color="auto"/>
            <w:bottom w:val="none" w:sz="0" w:space="0" w:color="auto"/>
            <w:right w:val="none" w:sz="0" w:space="0" w:color="auto"/>
          </w:divBdr>
          <w:divsChild>
            <w:div w:id="1489050080">
              <w:marLeft w:val="0"/>
              <w:marRight w:val="0"/>
              <w:marTop w:val="0"/>
              <w:marBottom w:val="0"/>
              <w:divBdr>
                <w:top w:val="none" w:sz="0" w:space="0" w:color="auto"/>
                <w:left w:val="none" w:sz="0" w:space="0" w:color="auto"/>
                <w:bottom w:val="none" w:sz="0" w:space="0" w:color="auto"/>
                <w:right w:val="none" w:sz="0" w:space="0" w:color="auto"/>
              </w:divBdr>
            </w:div>
          </w:divsChild>
        </w:div>
        <w:div w:id="640765496">
          <w:marLeft w:val="0"/>
          <w:marRight w:val="0"/>
          <w:marTop w:val="0"/>
          <w:marBottom w:val="0"/>
          <w:divBdr>
            <w:top w:val="none" w:sz="0" w:space="0" w:color="auto"/>
            <w:left w:val="none" w:sz="0" w:space="0" w:color="auto"/>
            <w:bottom w:val="none" w:sz="0" w:space="0" w:color="auto"/>
            <w:right w:val="none" w:sz="0" w:space="0" w:color="auto"/>
          </w:divBdr>
        </w:div>
        <w:div w:id="1392732534">
          <w:marLeft w:val="0"/>
          <w:marRight w:val="0"/>
          <w:marTop w:val="0"/>
          <w:marBottom w:val="0"/>
          <w:divBdr>
            <w:top w:val="none" w:sz="0" w:space="0" w:color="auto"/>
            <w:left w:val="none" w:sz="0" w:space="0" w:color="auto"/>
            <w:bottom w:val="none" w:sz="0" w:space="0" w:color="auto"/>
            <w:right w:val="none" w:sz="0" w:space="0" w:color="auto"/>
          </w:divBdr>
        </w:div>
        <w:div w:id="1478259059">
          <w:marLeft w:val="0"/>
          <w:marRight w:val="0"/>
          <w:marTop w:val="0"/>
          <w:marBottom w:val="0"/>
          <w:divBdr>
            <w:top w:val="none" w:sz="0" w:space="0" w:color="auto"/>
            <w:left w:val="none" w:sz="0" w:space="0" w:color="auto"/>
            <w:bottom w:val="none" w:sz="0" w:space="0" w:color="auto"/>
            <w:right w:val="none" w:sz="0" w:space="0" w:color="auto"/>
          </w:divBdr>
          <w:divsChild>
            <w:div w:id="1396777605">
              <w:blockQuote w:val="1"/>
              <w:marLeft w:val="600"/>
              <w:marRight w:val="0"/>
              <w:marTop w:val="0"/>
              <w:marBottom w:val="0"/>
              <w:divBdr>
                <w:top w:val="none" w:sz="0" w:space="0" w:color="auto"/>
                <w:left w:val="none" w:sz="0" w:space="0" w:color="auto"/>
                <w:bottom w:val="none" w:sz="0" w:space="0" w:color="auto"/>
                <w:right w:val="none" w:sz="0" w:space="0" w:color="auto"/>
              </w:divBdr>
              <w:divsChild>
                <w:div w:id="190336502">
                  <w:marLeft w:val="0"/>
                  <w:marRight w:val="0"/>
                  <w:marTop w:val="0"/>
                  <w:marBottom w:val="0"/>
                  <w:divBdr>
                    <w:top w:val="none" w:sz="0" w:space="0" w:color="auto"/>
                    <w:left w:val="none" w:sz="0" w:space="0" w:color="auto"/>
                    <w:bottom w:val="none" w:sz="0" w:space="0" w:color="auto"/>
                    <w:right w:val="none" w:sz="0" w:space="0" w:color="auto"/>
                  </w:divBdr>
                </w:div>
                <w:div w:id="17371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1926">
          <w:blockQuote w:val="1"/>
          <w:marLeft w:val="600"/>
          <w:marRight w:val="0"/>
          <w:marTop w:val="0"/>
          <w:marBottom w:val="0"/>
          <w:divBdr>
            <w:top w:val="none" w:sz="0" w:space="0" w:color="auto"/>
            <w:left w:val="none" w:sz="0" w:space="0" w:color="auto"/>
            <w:bottom w:val="none" w:sz="0" w:space="0" w:color="auto"/>
            <w:right w:val="none" w:sz="0" w:space="0" w:color="auto"/>
          </w:divBdr>
          <w:divsChild>
            <w:div w:id="179806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4-07980-2" TargetMode="External"/><Relationship Id="rId2" Type="http://schemas.openxmlformats.org/officeDocument/2006/relationships/hyperlink" Target="https://fisheries.org/books-journals/writing-tools/style-guide/" TargetMode="External"/><Relationship Id="rId1" Type="http://schemas.openxmlformats.org/officeDocument/2006/relationships/hyperlink" Target="https://fisheries.org/docs/pub_style10.pdf"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tif"/><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hyperlink" Target="https://www.iseralaska.org/static/legacy_publication_links/fishrep/fishtrap.pdf%20" TargetMode="External"/><Relationship Id="rId2" Type="http://schemas.openxmlformats.org/officeDocument/2006/relationships/styles" Target="styles.xml"/><Relationship Id="rId16" Type="http://schemas.openxmlformats.org/officeDocument/2006/relationships/hyperlink" Target="https://www.nps.gov/parkhistory/online_books/sitk/adhi/index.ht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hyperlink" Target="https://mtalab.adfg.alaska.gov/OTO/marking.aspx" TargetMode="External"/><Relationship Id="rId10" Type="http://schemas.openxmlformats.org/officeDocument/2006/relationships/image" Target="media/image2.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adfg.alaska.gov/index.cfm?adfg=commercialbyareasoutheast.salmon_research_p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41877-46A4-4CF7-8971-6579CD393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18</Pages>
  <Words>4022</Words>
  <Characters>22929</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McGreal</dc:creator>
  <cp:keywords/>
  <dc:description/>
  <cp:lastModifiedBy>Brian E McGreal</cp:lastModifiedBy>
  <cp:revision>4</cp:revision>
  <cp:lastPrinted>2025-02-27T21:53:00Z</cp:lastPrinted>
  <dcterms:created xsi:type="dcterms:W3CDTF">2025-06-25T21:27:00Z</dcterms:created>
  <dcterms:modified xsi:type="dcterms:W3CDTF">2025-06-25T22:04:00Z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2694e015dfb806fdf044d7413b46daa521b14c8096d219013df8f02d599a29b9</vt:lpwstr>
  </property>
</Properties>
</file>