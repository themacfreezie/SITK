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242590E6"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ins w:id="1" w:author="Amirah Casey" w:date="2025-06-24T15:57:00Z" w16du:dateUtc="2025-06-24T22:57:00Z">
        <w:r w:rsidR="005E2EAB">
          <w:t xml:space="preserve"> (scientific name?</w:t>
        </w:r>
      </w:ins>
      <w:ins w:id="2" w:author="Amirah Casey" w:date="2025-06-24T15:59:00Z" w16du:dateUtc="2025-06-24T22:59:00Z">
        <w:r w:rsidR="005E2EAB">
          <w:t xml:space="preserve"> idk if that’s necessary</w:t>
        </w:r>
      </w:ins>
      <w:ins w:id="3" w:author="Amirah Casey" w:date="2025-06-24T15:57:00Z" w16du:dateUtc="2025-06-24T22:57:00Z">
        <w:r w:rsidR="005E2EAB">
          <w:t>)</w:t>
        </w:r>
      </w:ins>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0E1B9D9A"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e can pose a difficult management challenge. Whether due to direct human influence on their environments</w:t>
      </w:r>
      <w:del w:id="4" w:author="Amirah Casey" w:date="2025-06-24T16:00:00Z" w16du:dateUtc="2025-06-24T23:00:00Z">
        <w:r w:rsidR="00776C8C" w:rsidRPr="00250E10" w:rsidDel="005E2EAB">
          <w:delText>,</w:delText>
        </w:r>
      </w:del>
      <w:r w:rsidR="00776C8C" w:rsidRPr="00250E10">
        <w:t xml:space="preserve">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w:t>
      </w:r>
      <w:commentRangeStart w:id="5"/>
      <w:r w:rsidR="00776C8C" w:rsidRPr="00250E10">
        <w:t>incursion</w:t>
      </w:r>
      <w:commentRangeEnd w:id="5"/>
      <w:r w:rsidR="005E2EAB">
        <w:rPr>
          <w:rStyle w:val="CommentReference"/>
        </w:rPr>
        <w:commentReference w:id="5"/>
      </w:r>
      <w:r w:rsidR="00776C8C" w:rsidRPr="00250E10">
        <w:t xml:space="preserve">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 xml:space="preserve">Oncorhynchus </w:t>
      </w:r>
      <w:proofErr w:type="spellStart"/>
      <w:r w:rsidR="004353FF" w:rsidRPr="004353FF">
        <w:rPr>
          <w:i/>
          <w:iCs/>
        </w:rPr>
        <w:t>gorbuscha</w:t>
      </w:r>
      <w:proofErr w:type="spellEnd"/>
      <w:r w:rsidR="004353FF">
        <w:t>)</w:t>
      </w:r>
      <w:r w:rsidR="00776C8C" w:rsidRPr="00250E10">
        <w:t xml:space="preserve"> in Sitka National Historical Park’s Indian River. Though native to the river, numbers of </w:t>
      </w:r>
      <w:r w:rsidR="00AA4E8E">
        <w:t>Pink Salmon</w:t>
      </w:r>
      <w:r w:rsidR="00776C8C" w:rsidRPr="00250E10">
        <w:t xml:space="preserve"> returning</w:t>
      </w:r>
      <w:ins w:id="6" w:author="Amirah Casey" w:date="2025-06-24T16:01:00Z" w16du:dateUtc="2025-06-24T23:01:00Z">
        <w:r w:rsidR="005E2EAB">
          <w:t xml:space="preserve"> to spawn</w:t>
        </w:r>
      </w:ins>
      <w:r w:rsidR="00776C8C" w:rsidRPr="00250E10">
        <w:t xml:space="preserve"> in </w:t>
      </w:r>
      <w:r w:rsidR="00776C8C">
        <w:t>late summer</w:t>
      </w:r>
      <w:r w:rsidR="00776C8C" w:rsidRPr="00250E10">
        <w:t xml:space="preserve"> </w:t>
      </w:r>
      <w:del w:id="7" w:author="Amirah Casey" w:date="2025-06-24T16:01:00Z" w16du:dateUtc="2025-06-24T23:01:00Z">
        <w:r w:rsidR="00776C8C" w:rsidRPr="00250E10" w:rsidDel="005E2EAB">
          <w:delText xml:space="preserve">to spawn </w:delText>
        </w:r>
      </w:del>
      <w:r w:rsidR="00776C8C" w:rsidRPr="00250E10">
        <w:t xml:space="preserve">have grown exponentially in recent decades, putting other fish species </w:t>
      </w:r>
      <w:ins w:id="8" w:author="Amirah Casey" w:date="2025-06-24T16:01:00Z" w16du:dateUtc="2025-06-24T23:01:00Z">
        <w:r w:rsidR="005E2EAB">
          <w:t xml:space="preserve">that are </w:t>
        </w:r>
      </w:ins>
      <w:r w:rsidR="00776C8C">
        <w:t xml:space="preserve">reliant on the river </w:t>
      </w:r>
      <w:r w:rsidR="00776C8C" w:rsidRPr="00250E10">
        <w:t>at risk. This is of concern to park managers, as the National Park Service mandates the maintenance of conditions such as they would occur “absent human domination over the landscape.”</w:t>
      </w:r>
      <w:ins w:id="9" w:author="Amirah Casey" w:date="2025-06-24T16:01:00Z" w16du:dateUtc="2025-06-24T23:01:00Z">
        <w:r w:rsidR="005E2EAB">
          <w:t xml:space="preserve"> (</w:t>
        </w:r>
        <w:proofErr w:type="gramStart"/>
        <w:r w:rsidR="005E2EAB">
          <w:t>cite</w:t>
        </w:r>
      </w:ins>
      <w:proofErr w:type="gramEnd"/>
      <w:ins w:id="10" w:author="Amirah Casey" w:date="2025-06-24T16:02:00Z" w16du:dateUtc="2025-06-24T23:02:00Z">
        <w:r w:rsidR="005E2EAB">
          <w:t>? Idk if that needs one but maybe)</w:t>
        </w:r>
      </w:ins>
      <w:r w:rsidR="00776C8C" w:rsidRPr="00250E10">
        <w:t xml:space="preserv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 xml:space="preserve">This draft manuscript is distributed solely for purposes of scientific peer review. Its content is deliberative and </w:t>
      </w:r>
      <w:proofErr w:type="spellStart"/>
      <w:r w:rsidRPr="005D6201">
        <w:t>predecisional</w:t>
      </w:r>
      <w:proofErr w:type="spellEnd"/>
      <w:r w:rsidRPr="005D6201">
        <w:t>, so it must not be disclosed or released by reviewers. Because the manuscript has not yet been approved for publication by the U.S. Geological Survey (USGS), it does not represent any official USGS finding or policy.</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 xml:space="preserve">Dendroctonus </w:t>
      </w:r>
      <w:proofErr w:type="spellStart"/>
      <w:r w:rsidR="00EB7D9F">
        <w:rPr>
          <w:i/>
          <w:iCs/>
        </w:rPr>
        <w:t>ponderosae</w:t>
      </w:r>
      <w:proofErr w:type="spellEnd"/>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7D01DD10"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w:t>
      </w:r>
      <w:proofErr w:type="spellStart"/>
      <w:r w:rsidR="00C51DBC" w:rsidRPr="00EB397D">
        <w:rPr>
          <w:rFonts w:cstheme="minorHAnsi"/>
          <w:i/>
          <w:iCs/>
          <w:color w:val="202122"/>
          <w:shd w:val="clear" w:color="auto" w:fill="FFFFFF"/>
        </w:rPr>
        <w:t>gorbuscha</w:t>
      </w:r>
      <w:proofErr w:type="spellEnd"/>
      <w:r w:rsidR="00C51DBC">
        <w:rPr>
          <w:rFonts w:cstheme="minorHAnsi"/>
          <w:color w:val="202122"/>
          <w:shd w:val="clear" w:color="auto" w:fill="FFFFFF"/>
        </w:rPr>
        <w:t xml:space="preserve">, </w:t>
      </w:r>
      <w:proofErr w:type="spellStart"/>
      <w:r w:rsidR="00C51DBC" w:rsidRPr="00EB397D">
        <w:rPr>
          <w:rFonts w:cstheme="minorHAnsi"/>
          <w:color w:val="202122"/>
          <w:shd w:val="clear" w:color="auto" w:fill="FFFFFF"/>
        </w:rPr>
        <w:t>Sti’moon</w:t>
      </w:r>
      <w:proofErr w:type="spellEnd"/>
      <w:r w:rsidR="00C51DBC" w:rsidRPr="00EB397D">
        <w:rPr>
          <w:rFonts w:cstheme="minorHAnsi"/>
          <w:color w:val="202122"/>
          <w:shd w:val="clear" w:color="auto" w:fill="FFFFFF"/>
        </w:rPr>
        <w:t xml:space="preserve">, </w:t>
      </w:r>
      <w:proofErr w:type="spellStart"/>
      <w:r w:rsidR="00C51DBC" w:rsidRPr="00EB397D">
        <w:rPr>
          <w:rFonts w:cstheme="minorHAnsi"/>
          <w:color w:val="202122"/>
          <w:shd w:val="clear" w:color="auto" w:fill="FFFFFF"/>
        </w:rPr>
        <w:t>cháas</w:t>
      </w:r>
      <w:proofErr w:type="spellEnd"/>
      <w:r w:rsidR="00C51DBC" w:rsidRPr="00EB397D">
        <w:rPr>
          <w:rFonts w:cstheme="minorHAnsi"/>
          <w:color w:val="202122"/>
          <w:shd w:val="clear" w:color="auto" w:fill="FFFFFF"/>
        </w:rPr>
        <w:t>’</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392B51">
        <w:rPr>
          <w:rFonts w:cstheme="minorHAnsi"/>
          <w:color w:val="202122"/>
          <w:shd w:val="clear" w:color="auto" w:fill="FFFFFF"/>
        </w:rPr>
        <w:t>, putting other resident aquatic species at risk due to the depletion of dissolved oxygen concentrations.</w:t>
      </w:r>
      <w:r w:rsidR="00C51DBC">
        <w:rPr>
          <w:rFonts w:cstheme="minorHAnsi"/>
          <w:color w:val="202122"/>
          <w:shd w:val="clear" w:color="auto" w:fill="FFFFFF"/>
        </w:rPr>
        <w:t xml:space="preserve"> </w:t>
      </w:r>
      <w:commentRangeStart w:id="11"/>
      <w:r w:rsidR="00392B51">
        <w:rPr>
          <w:rFonts w:cstheme="minorHAnsi"/>
          <w:color w:val="202122"/>
          <w:shd w:val="clear" w:color="auto" w:fill="FFFFFF"/>
        </w:rPr>
        <w:t xml:space="preserve">Some believe these highly abundant runs may be influenced by the operations of a nearby hatchery rearing and releasing </w:t>
      </w:r>
      <w:ins w:id="12" w:author="Amirah Casey" w:date="2025-06-24T16:05:00Z" w16du:dateUtc="2025-06-24T23:05:00Z">
        <w:r w:rsidR="005E2EAB">
          <w:rPr>
            <w:rFonts w:cstheme="minorHAnsi"/>
            <w:color w:val="202122"/>
            <w:shd w:val="clear" w:color="auto" w:fill="FFFFFF"/>
          </w:rPr>
          <w:t>P</w:t>
        </w:r>
      </w:ins>
      <w:del w:id="13" w:author="Amirah Casey" w:date="2025-06-24T16:05:00Z" w16du:dateUtc="2025-06-24T23:05:00Z">
        <w:r w:rsidR="00392B51" w:rsidDel="005E2EAB">
          <w:rPr>
            <w:rFonts w:cstheme="minorHAnsi"/>
            <w:color w:val="202122"/>
            <w:shd w:val="clear" w:color="auto" w:fill="FFFFFF"/>
          </w:rPr>
          <w:delText>p</w:delText>
        </w:r>
      </w:del>
      <w:r w:rsidR="00392B51">
        <w:rPr>
          <w:rFonts w:cstheme="minorHAnsi"/>
          <w:color w:val="202122"/>
          <w:shd w:val="clear" w:color="auto" w:fill="FFFFFF"/>
        </w:rPr>
        <w:t xml:space="preserve">ink </w:t>
      </w:r>
      <w:ins w:id="14" w:author="Amirah Casey" w:date="2025-06-24T16:06:00Z" w16du:dateUtc="2025-06-24T23:06:00Z">
        <w:r w:rsidR="005E2EAB">
          <w:rPr>
            <w:rFonts w:cstheme="minorHAnsi"/>
            <w:color w:val="202122"/>
            <w:shd w:val="clear" w:color="auto" w:fill="FFFFFF"/>
          </w:rPr>
          <w:t>S</w:t>
        </w:r>
      </w:ins>
      <w:del w:id="15" w:author="Amirah Casey" w:date="2025-06-24T16:06:00Z" w16du:dateUtc="2025-06-24T23:06:00Z">
        <w:r w:rsidR="00392B51" w:rsidDel="005E2EAB">
          <w:rPr>
            <w:rFonts w:cstheme="minorHAnsi"/>
            <w:color w:val="202122"/>
            <w:shd w:val="clear" w:color="auto" w:fill="FFFFFF"/>
          </w:rPr>
          <w:delText>s</w:delText>
        </w:r>
      </w:del>
      <w:r w:rsidR="00392B51">
        <w:rPr>
          <w:rFonts w:cstheme="minorHAnsi"/>
          <w:color w:val="202122"/>
          <w:shd w:val="clear" w:color="auto" w:fill="FFFFFF"/>
        </w:rPr>
        <w:t xml:space="preserve">almon, some of which inevitably stray into Indian River and thereby supplement natural abundances. However, monitoring efforts from the </w:t>
      </w:r>
      <w:r w:rsidR="00392B51">
        <w:t xml:space="preserve">Alaska Department of Fish and Game (ADFG) show Pink Salmon abundance on the rise throughout southeast Alaska, meaning the conditions in the Indian River may be reflective of the current natural state. The intention of this </w:t>
      </w:r>
      <w:del w:id="16" w:author="Amirah Casey" w:date="2025-06-24T16:34:00Z" w16du:dateUtc="2025-06-24T23:34:00Z">
        <w:r w:rsidR="00392B51" w:rsidDel="00164CE2">
          <w:delText xml:space="preserve">work </w:delText>
        </w:r>
      </w:del>
      <w:ins w:id="17" w:author="Amirah Casey" w:date="2025-06-24T16:34:00Z" w16du:dateUtc="2025-06-24T23:34:00Z">
        <w:r w:rsidR="00164CE2">
          <w:t>study</w:t>
        </w:r>
        <w:r w:rsidR="00164CE2">
          <w:t xml:space="preserve"> </w:t>
        </w:r>
      </w:ins>
      <w:r w:rsidR="00392B51">
        <w:t>is to parse this question</w:t>
      </w:r>
      <w:ins w:id="18" w:author="Amirah Casey" w:date="2025-06-24T16:35:00Z" w16du:dateUtc="2025-06-24T23:35:00Z">
        <w:r w:rsidR="00164CE2">
          <w:t xml:space="preserve"> </w:t>
        </w:r>
      </w:ins>
      <w:del w:id="19" w:author="Amirah Casey" w:date="2025-06-24T16:35:00Z" w16du:dateUtc="2025-06-24T23:35:00Z">
        <w:r w:rsidR="00392B51" w:rsidDel="00164CE2">
          <w:delText xml:space="preserve">, </w:delText>
        </w:r>
      </w:del>
      <w:r w:rsidR="00392B51">
        <w:t xml:space="preserve">and to determine what </w:t>
      </w:r>
      <w:ins w:id="20" w:author="Amirah Casey" w:date="2025-06-24T16:35:00Z" w16du:dateUtc="2025-06-24T23:35:00Z">
        <w:r w:rsidR="00164CE2">
          <w:t>(</w:t>
        </w:r>
      </w:ins>
      <w:r w:rsidR="00392B51">
        <w:t>if any</w:t>
      </w:r>
      <w:ins w:id="21" w:author="Amirah Casey" w:date="2025-06-24T16:35:00Z" w16du:dateUtc="2025-06-24T23:35:00Z">
        <w:r w:rsidR="00164CE2">
          <w:t>)</w:t>
        </w:r>
      </w:ins>
      <w:r w:rsidR="00392B51">
        <w:t xml:space="preserve"> impact hatchery releases have had on Indian River Pink Salmon abundances in the context of broader regional trends. </w:t>
      </w:r>
      <w:commentRangeEnd w:id="11"/>
      <w:r w:rsidR="005E2EAB">
        <w:rPr>
          <w:rStyle w:val="CommentReference"/>
        </w:rPr>
        <w:commentReference w:id="11"/>
      </w:r>
    </w:p>
    <w:p w14:paraId="69599B5F" w14:textId="6CA0C3E2"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ark is a small 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culture</w:t>
      </w:r>
      <w:r w:rsidR="00A7415B">
        <w:t>,</w:t>
      </w:r>
      <w:r w:rsidR="00A93FC4">
        <w:t xml:space="preserve"> </w:t>
      </w:r>
      <w:commentRangeStart w:id="22"/>
      <w:r w:rsidR="00132AE2">
        <w:t xml:space="preserve">and </w:t>
      </w:r>
      <w:r w:rsidR="00A93FC4">
        <w:t>view</w:t>
      </w:r>
      <w:r w:rsidR="008A32FE">
        <w:t xml:space="preserve"> totem poles along designated trails</w:t>
      </w:r>
      <w:r w:rsidR="00132AE2">
        <w:t xml:space="preserve"> as well as</w:t>
      </w:r>
      <w:r w:rsidR="008A32FE">
        <w:t xml:space="preserve"> active</w:t>
      </w:r>
      <w:r w:rsidR="00971D8A">
        <w:t xml:space="preserve"> traditional</w:t>
      </w:r>
      <w:r w:rsidR="008A32FE">
        <w:t xml:space="preserve"> totem carving activities</w:t>
      </w:r>
      <w:commentRangeEnd w:id="22"/>
      <w:r w:rsidR="00164CE2">
        <w:rPr>
          <w:rStyle w:val="CommentReference"/>
        </w:rPr>
        <w:commentReference w:id="22"/>
      </w:r>
      <w:r w:rsidR="008A32FE">
        <w:t xml:space="preserve">. </w:t>
      </w:r>
      <w:commentRangeStart w:id="23"/>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commentRangeEnd w:id="23"/>
      <w:r w:rsidR="00164CE2">
        <w:rPr>
          <w:rStyle w:val="CommentReference"/>
        </w:rPr>
        <w:commentReference w:id="23"/>
      </w:r>
      <w:r w:rsidR="00FA498E">
        <w:t>(</w:t>
      </w:r>
      <w:r w:rsidR="00077505">
        <w:t>National Park Service 2025</w:t>
      </w:r>
      <w:r w:rsidR="00A9712C">
        <w:t>b</w:t>
      </w:r>
      <w:r w:rsidR="00FA498E">
        <w:t>)</w:t>
      </w:r>
      <w:r w:rsidR="008A32FE">
        <w:t xml:space="preserve">.  </w:t>
      </w:r>
    </w:p>
    <w:p w14:paraId="265814DB" w14:textId="1F9F337B"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a fishing camp and harvesting site for the Kiks.</w:t>
      </w:r>
      <w:r w:rsidR="00687549" w:rsidRPr="00687549">
        <w:rPr>
          <w:noProof/>
        </w:rPr>
        <w:t xml:space="preserve"> </w:t>
      </w:r>
      <w:proofErr w:type="spellStart"/>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 xml:space="preserve">winter villages, as well as for hosting runs of </w:t>
      </w:r>
      <w:commentRangeStart w:id="24"/>
      <w:r>
        <w:rPr>
          <w:rFonts w:cstheme="minorHAnsi"/>
          <w:color w:val="202122"/>
          <w:shd w:val="clear" w:color="auto" w:fill="FFFFFF"/>
        </w:rPr>
        <w:t>Pacific salmon species</w:t>
      </w:r>
      <w:commentRangeEnd w:id="24"/>
      <w:r w:rsidR="005E2EAB">
        <w:rPr>
          <w:rStyle w:val="CommentReference"/>
        </w:rPr>
        <w:commentReference w:id="24"/>
      </w:r>
      <w:r w:rsidR="005B2D22">
        <w:rPr>
          <w:rFonts w:cstheme="minorHAnsi"/>
          <w:color w:val="202122"/>
          <w:shd w:val="clear" w:color="auto" w:fill="FFFFFF"/>
        </w:rPr>
        <w:t xml:space="preserve">, </w:t>
      </w:r>
    </w:p>
    <w:p w14:paraId="35BDF995" w14:textId="78AFE5A6" w:rsidR="00687549" w:rsidRDefault="005B2D22" w:rsidP="0048393D">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proofErr w:type="spellStart"/>
      <w:r w:rsidR="00D73626" w:rsidRPr="00EB397D">
        <w:t>Gaynii</w:t>
      </w:r>
      <w:proofErr w:type="spellEnd"/>
      <w:r w:rsidR="00D73626" w:rsidRPr="00EB397D">
        <w:t xml:space="preserve">, </w:t>
      </w:r>
      <w:proofErr w:type="spellStart"/>
      <w:r w:rsidR="00D73626" w:rsidRPr="00EB397D">
        <w:t>téel</w:t>
      </w:r>
      <w:proofErr w:type="spellEnd"/>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ÜÜx</w:t>
      </w:r>
      <w:proofErr w:type="spellEnd"/>
      <w:r w:rsidR="00EB397D" w:rsidRP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l’ook</w:t>
      </w:r>
      <w:proofErr w:type="spellEnd"/>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 xml:space="preserve">Yee, </w:t>
      </w:r>
      <w:proofErr w:type="spellStart"/>
      <w:r w:rsidR="00EB397D" w:rsidRPr="00EB397D">
        <w:rPr>
          <w:rFonts w:cstheme="minorHAnsi"/>
          <w:color w:val="202122"/>
          <w:shd w:val="clear" w:color="auto" w:fill="FFFFFF"/>
        </w:rPr>
        <w:t>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w:t>
      </w:r>
      <w:proofErr w:type="spellStart"/>
      <w:r w:rsidR="00F1201D">
        <w:rPr>
          <w:rFonts w:cstheme="minorHAnsi"/>
          <w:color w:val="202122"/>
          <w:shd w:val="clear" w:color="auto" w:fill="FFFFFF"/>
        </w:rPr>
        <w:t>Ruggerone</w:t>
      </w:r>
      <w:proofErr w:type="spellEnd"/>
      <w:r w:rsidR="00F1201D">
        <w:rPr>
          <w:rFonts w:cstheme="minorHAnsi"/>
          <w:color w:val="202122"/>
          <w:shd w:val="clear" w:color="auto" w:fill="FFFFFF"/>
        </w:rPr>
        <w:t xml:space="preserv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w:t>
      </w:r>
      <w:r w:rsidR="00AA4E8E">
        <w:rPr>
          <w:rFonts w:cstheme="minorHAnsi"/>
          <w:color w:val="202122"/>
          <w:shd w:val="clear" w:color="auto" w:fill="FFFFFF"/>
        </w:rPr>
        <w:t xml:space="preserve">Pink </w:t>
      </w:r>
      <w:r w:rsidR="0082349A" w:rsidRPr="00160E9E">
        <w:rPr>
          <w:rFonts w:cstheme="minorHAnsi"/>
          <w:noProof/>
          <w:color w:val="202122"/>
          <w:shd w:val="clear" w:color="auto" w:fill="FFFFFF"/>
        </w:rPr>
        <w:lastRenderedPageBreak/>
        <mc:AlternateContent>
          <mc:Choice Requires="wps">
            <w:drawing>
              <wp:anchor distT="45720" distB="45720" distL="114300" distR="114300" simplePos="0" relativeHeight="251670528" behindDoc="0" locked="0" layoutInCell="1" allowOverlap="1" wp14:anchorId="538B4031" wp14:editId="7BF93A78">
                <wp:simplePos x="0" y="0"/>
                <wp:positionH relativeFrom="margin">
                  <wp:posOffset>-25400</wp:posOffset>
                </wp:positionH>
                <wp:positionV relativeFrom="paragraph">
                  <wp:posOffset>3477895</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14545C75" w14:textId="77777777" w:rsidR="00687549" w:rsidRPr="00160E9E" w:rsidRDefault="00687549" w:rsidP="00687549">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8B4031" id="_x0000_t202" coordsize="21600,21600" o:spt="202" path="m,l,21600r21600,l21600,xe">
                <v:stroke joinstyle="miter"/>
                <v:path gradientshapeok="t" o:connecttype="rect"/>
              </v:shapetype>
              <v:shape id="Text Box 2" o:spid="_x0000_s1026" type="#_x0000_t202" style="position:absolute;margin-left:-2pt;margin-top:273.85pt;width:454.6pt;height:26.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" stroked="f">
                <v:textbox>
                  <w:txbxContent>
                    <w:p w14:paraId="14545C75" w14:textId="77777777" w:rsidR="00687549" w:rsidRPr="00160E9E" w:rsidRDefault="00687549" w:rsidP="00687549">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82349A">
        <w:rPr>
          <w:noProof/>
        </w:rPr>
        <w:drawing>
          <wp:inline distT="0" distB="0" distL="0" distR="0" wp14:anchorId="27A7D2D1" wp14:editId="028CBAF8">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AA4E8E">
        <w:rPr>
          <w:rFonts w:cstheme="minorHAnsi"/>
          <w:color w:val="202122"/>
          <w:shd w:val="clear" w:color="auto" w:fill="FFFFFF"/>
        </w:rPr>
        <w:t>Salmon</w:t>
      </w:r>
      <w:r w:rsidR="00B44449">
        <w:rPr>
          <w:rFonts w:cstheme="minorHAnsi"/>
          <w:color w:val="202122"/>
          <w:shd w:val="clear" w:color="auto" w:fill="FFFFFF"/>
        </w:rPr>
        <w:t xml:space="preserve"> </w:t>
      </w:r>
      <w:proofErr w:type="gramStart"/>
      <w:r w:rsidR="00B44449">
        <w:rPr>
          <w:rFonts w:cstheme="minorHAnsi"/>
          <w:color w:val="202122"/>
          <w:shd w:val="clear" w:color="auto" w:fill="FFFFFF"/>
        </w:rPr>
        <w:t>emerge</w:t>
      </w:r>
      <w:proofErr w:type="gramEnd"/>
      <w:r w:rsidR="00B44449">
        <w:rPr>
          <w:rFonts w:cstheme="minorHAnsi"/>
          <w:color w:val="202122"/>
          <w:shd w:val="clear" w:color="auto" w:fill="FFFFFF"/>
        </w:rPr>
        <w:t xml:space="preserv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p>
    <w:p w14:paraId="3A51EB56" w14:textId="3E17D160" w:rsidR="0048393D" w:rsidRDefault="00683623" w:rsidP="0048393D">
      <w:pPr>
        <w:spacing w:after="0" w:line="480" w:lineRule="auto"/>
      </w:pPr>
      <w:r w:rsidRPr="00CD14B8">
        <w:t>return</w:t>
      </w:r>
      <w:r>
        <w:t>ing</w:t>
      </w:r>
      <w:r w:rsidRPr="00CD14B8">
        <w:t xml:space="preserve"> to spawn</w:t>
      </w:r>
      <w:r w:rsidR="003D4FE4">
        <w:t xml:space="preserve"> as adults</w:t>
      </w:r>
      <w:r w:rsidRPr="00CD14B8">
        <w:t xml:space="preserve"> two years later</w:t>
      </w:r>
      <w:r w:rsidR="006E516A">
        <w:t xml:space="preserve"> (Quinn 2018)</w:t>
      </w:r>
      <w:r w:rsidRPr="00CD14B8">
        <w:t xml:space="preserve">. This leads to two genetically distinct runs </w:t>
      </w:r>
      <w:r w:rsidR="006E516A">
        <w:t xml:space="preserve">occurring </w:t>
      </w:r>
      <w:r w:rsidRPr="00CD14B8">
        <w:t>in even</w:t>
      </w:r>
      <w:ins w:id="25" w:author="Amirah Casey" w:date="2025-06-24T16:37:00Z" w16du:dateUtc="2025-06-24T23:37:00Z">
        <w:r w:rsidR="00164CE2">
          <w:t>-</w:t>
        </w:r>
      </w:ins>
      <w:del w:id="26" w:author="Amirah Casey" w:date="2025-06-24T16:37:00Z" w16du:dateUtc="2025-06-24T23:37:00Z">
        <w:r w:rsidRPr="00CD14B8" w:rsidDel="00164CE2">
          <w:delText xml:space="preserve"> </w:delText>
        </w:r>
      </w:del>
      <w:r w:rsidRPr="00CD14B8">
        <w:t>numbered and od</w:t>
      </w:r>
      <w:ins w:id="27" w:author="Amirah Casey" w:date="2025-06-24T16:37:00Z" w16du:dateUtc="2025-06-24T23:37:00Z">
        <w:r w:rsidR="00164CE2">
          <w:t>d</w:t>
        </w:r>
      </w:ins>
      <w:del w:id="28" w:author="Amirah Casey" w:date="2025-06-24T16:37:00Z" w16du:dateUtc="2025-06-24T23:37:00Z">
        <w:r w:rsidRPr="00CD14B8" w:rsidDel="00164CE2">
          <w:delText>d</w:delText>
        </w:r>
      </w:del>
      <w:ins w:id="29" w:author="Amirah Casey" w:date="2025-06-24T16:37:00Z" w16du:dateUtc="2025-06-24T23:37:00Z">
        <w:r w:rsidR="00164CE2">
          <w:t>-</w:t>
        </w:r>
      </w:ins>
      <w:del w:id="30" w:author="Amirah Casey" w:date="2025-06-24T16:37:00Z" w16du:dateUtc="2025-06-24T23:37:00Z">
        <w:r w:rsidRPr="00CD14B8" w:rsidDel="00164CE2">
          <w:delText xml:space="preserve"> </w:delText>
        </w:r>
      </w:del>
      <w:r w:rsidRPr="00CD14B8">
        <w:t>numbered years</w:t>
      </w:r>
      <w:r w:rsidR="006E516A">
        <w:t>, each with its own characteristic abundance</w:t>
      </w:r>
      <w:r>
        <w:t xml:space="preserve"> (Alaska Department of Fish and Game 2024a)</w:t>
      </w:r>
      <w:r w:rsidRPr="00CD14B8">
        <w:t>.</w:t>
      </w:r>
    </w:p>
    <w:p w14:paraId="4EFABC49" w14:textId="43B3DC96"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proofErr w:type="spellStart"/>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di</w:t>
      </w:r>
      <w:proofErr w:type="spellEnd"/>
      <w:r w:rsidR="00687549">
        <w:rPr>
          <w:rFonts w:cstheme="minorHAnsi"/>
          <w:color w:val="202122"/>
          <w:shd w:val="clear" w:color="auto" w:fill="FFFFFF"/>
        </w:rPr>
        <w:t xml:space="preserve"> fishers, as they were the first salmon to appear each year (Thornton 1998). </w:t>
      </w:r>
      <w:r w:rsidR="00687549">
        <w:t>Today t</w:t>
      </w:r>
      <w:r w:rsidR="000E3C2B">
        <w:t xml:space="preserve">hese fish </w:t>
      </w:r>
      <w:r w:rsidR="00687549">
        <w:t>prov</w:t>
      </w:r>
      <w:r w:rsidR="000E3C2B">
        <w:t>ide</w:t>
      </w:r>
      <w:r w:rsidR="00683623">
        <w:t xml:space="preserve"> a coveted </w:t>
      </w:r>
      <w:r w:rsidR="00F23B4D">
        <w:t xml:space="preserve">viewing </w:t>
      </w:r>
      <w:r w:rsidR="00683623">
        <w:t xml:space="preserve">experience for visitors to the park who </w:t>
      </w:r>
      <w:r w:rsidR="00B44449">
        <w:t xml:space="preserve">observe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t>Indian River</w:t>
      </w:r>
      <w:r w:rsidR="00683623" w:rsidRPr="00CD14B8">
        <w:t xml:space="preserve">, their numbers 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w:t>
      </w:r>
      <w:proofErr w:type="spellStart"/>
      <w:r w:rsidR="005C67FF">
        <w:t>Stopha</w:t>
      </w:r>
      <w:proofErr w:type="spellEnd"/>
      <w:r w:rsidR="005C67FF">
        <w:t xml:space="preserve"> </w:t>
      </w:r>
      <w:r w:rsidR="005C67FF">
        <w:lastRenderedPageBreak/>
        <w:t xml:space="preserve">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&#13;&#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21166199" w:rsidR="00687549" w:rsidRDefault="00D56BFF" w:rsidP="00160E9E">
      <w:pPr>
        <w:spacing w:after="0" w:line="480" w:lineRule="auto"/>
      </w:pPr>
      <w:r>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The hatchery utilizes the natural ho</w:t>
      </w:r>
      <w:r w:rsidR="00907AD0">
        <w:t>m</w:t>
      </w:r>
      <w:r>
        <w:t xml:space="preserve">ing ability of salmon </w:t>
      </w:r>
      <w:r w:rsidR="00376DC6">
        <w:t xml:space="preserve">that </w:t>
      </w:r>
    </w:p>
    <w:p w14:paraId="1AEEBB1D" w14:textId="6352D2EA" w:rsidR="001F5885" w:rsidRDefault="001F5885" w:rsidP="00160E9E">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&#13;&#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56D026DD" w:rsidR="00160E9E" w:rsidRDefault="00D56BFF" w:rsidP="00160E9E">
      <w:pPr>
        <w:spacing w:after="0" w:line="480" w:lineRule="auto"/>
      </w:pPr>
      <w:commentRangeStart w:id="31"/>
      <w:r>
        <w:t xml:space="preserve">imprint on the </w:t>
      </w:r>
      <w:r w:rsidR="005D6BF4">
        <w:t>chemical</w:t>
      </w:r>
      <w:r>
        <w:t xml:space="preserve"> cues in the water </w:t>
      </w:r>
      <w:r w:rsidR="005D6BF4">
        <w:t xml:space="preserve">in which they are reared </w:t>
      </w:r>
      <w:r>
        <w:t xml:space="preserve">to return to the hatchery </w:t>
      </w:r>
      <w:r w:rsidR="008F78BF">
        <w:t>as adults</w:t>
      </w:r>
      <w:r w:rsidR="00062FAA">
        <w:t xml:space="preserve">. </w:t>
      </w:r>
      <w:commentRangeEnd w:id="31"/>
      <w:r w:rsidR="005E2EAB">
        <w:rPr>
          <w:rStyle w:val="CommentReference"/>
        </w:rPr>
        <w:commentReference w:id="31"/>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ins w:id="32" w:author="Amirah Casey" w:date="2025-06-24T16:12:00Z" w16du:dateUtc="2025-06-24T23:12:00Z">
        <w:r w:rsidR="005E2EAB">
          <w:t>,</w:t>
        </w:r>
      </w:ins>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4EFE414" w14:textId="0AE8022E" w:rsidR="0086225C" w:rsidRDefault="00A212A9" w:rsidP="000C63A5">
      <w:pPr>
        <w:spacing w:after="0" w:line="480" w:lineRule="auto"/>
        <w:ind w:firstLine="720"/>
      </w:pPr>
      <w:r>
        <w:lastRenderedPageBreak/>
        <w:t>At</w:t>
      </w:r>
      <w:r w:rsidR="00903E11">
        <w:t xml:space="preserve"> </w:t>
      </w:r>
      <w:r>
        <w:t>Sitka National Historical Park</w:t>
      </w:r>
      <w:r w:rsidR="00903E11">
        <w:t xml:space="preserve">, the possibility of hatchery </w:t>
      </w:r>
      <w:r w:rsidR="00AA4E8E">
        <w:t>Pink Salmon</w:t>
      </w:r>
      <w:r w:rsidR="00903E11">
        <w:t xml:space="preserve">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w:t>
      </w:r>
      <w:commentRangeStart w:id="33"/>
      <w:r w:rsidR="003C2A91">
        <w:t>In general, the rate of 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w:t>
      </w:r>
      <w:commentRangeEnd w:id="33"/>
      <w:r w:rsidR="005E2EAB">
        <w:rPr>
          <w:rStyle w:val="CommentReference"/>
        </w:rPr>
        <w:commentReference w:id="33"/>
      </w:r>
      <w:r w:rsidR="003C2A91">
        <w:t xml:space="preserve"> The hatchery has been in operation since 19</w:t>
      </w:r>
      <w:r w:rsidR="00853A4C">
        <w:t>75</w:t>
      </w:r>
      <w:r w:rsidR="00AE54AC">
        <w:t xml:space="preserve">. </w:t>
      </w:r>
      <w:commentRangeStart w:id="34"/>
      <w:r w:rsidR="00AE54AC">
        <w:t xml:space="preserve">Coincidentally or not, hatchery operations began shortly before initial increases in </w:t>
      </w:r>
      <w:r w:rsidR="00AA4E8E">
        <w:t>Pink Salmon</w:t>
      </w:r>
      <w:r w:rsidR="00AE54AC">
        <w:t xml:space="preserve"> abundances observed in the 1980s. </w:t>
      </w:r>
      <w:commentRangeEnd w:id="34"/>
      <w:r w:rsidR="005E2EAB">
        <w:rPr>
          <w:rStyle w:val="CommentReference"/>
        </w:rPr>
        <w:commentReference w:id="34"/>
      </w:r>
      <w:r w:rsidR="00AE54AC">
        <w:t xml:space="preserve">The hatchery initially was permitted to rear and release 1 million </w:t>
      </w:r>
    </w:p>
    <w:p w14:paraId="4AC4D473" w14:textId="359AD8C8" w:rsidR="0086225C" w:rsidRDefault="0086225C" w:rsidP="0086225C">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&#13;&#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A4E8E">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32089118" w14:textId="3734EB0C" w:rsidR="00D56BFF" w:rsidRDefault="006A3C39" w:rsidP="0086225C">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xml:space="preserve">, </w:t>
      </w:r>
      <w:del w:id="35" w:author="Amirah Casey" w:date="2025-06-24T16:14:00Z" w16du:dateUtc="2025-06-24T23:14:00Z">
        <w:r w:rsidDel="005E2EAB">
          <w:delText>and is also</w:delText>
        </w:r>
      </w:del>
      <w:ins w:id="36" w:author="Amirah Casey" w:date="2025-06-24T16:14:00Z" w16du:dateUtc="2025-06-24T23:14:00Z">
        <w:r w:rsidR="005E2EAB">
          <w:t xml:space="preserve">which </w:t>
        </w:r>
      </w:ins>
      <w:ins w:id="37" w:author="Amirah Casey" w:date="2025-06-24T16:15:00Z" w16du:dateUtc="2025-06-24T23:15:00Z">
        <w:r w:rsidR="005E2EAB">
          <w:t xml:space="preserve">is </w:t>
        </w:r>
      </w:ins>
      <w:ins w:id="38" w:author="Amirah Casey" w:date="2025-06-24T16:14:00Z" w16du:dateUtc="2025-06-24T23:14:00Z">
        <w:r w:rsidR="005E2EAB">
          <w:t>then</w:t>
        </w:r>
      </w:ins>
      <w:r>
        <w:t xml:space="preserve">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w:t>
      </w:r>
      <w:r w:rsidR="00F4294B">
        <w:lastRenderedPageBreak/>
        <w:t xml:space="preserve">the </w:t>
      </w:r>
      <w:r w:rsidR="003C2A91">
        <w:t xml:space="preserve">Indian River. </w:t>
      </w:r>
      <w:r w:rsidR="000C63A5">
        <w:t xml:space="preserve">Some portion of returning adults </w:t>
      </w:r>
      <w:proofErr w:type="gramStart"/>
      <w:r w:rsidR="000C63A5">
        <w:t>are</w:t>
      </w:r>
      <w:proofErr w:type="gramEnd"/>
      <w:r w:rsidR="000C63A5">
        <w:t xml:space="preserv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w:t>
      </w:r>
      <w:proofErr w:type="spellStart"/>
      <w:r w:rsidR="00AE54AC">
        <w:t>Stopha</w:t>
      </w:r>
      <w:proofErr w:type="spellEnd"/>
      <w:r w:rsidR="00AE54AC">
        <w:t xml:space="preserve"> 2015)</w:t>
      </w:r>
      <w:r w:rsidR="000C63A5" w:rsidRPr="000C63A5">
        <w:t>.</w:t>
      </w:r>
      <w:r w:rsidR="000C63A5">
        <w:t xml:space="preserve"> </w:t>
      </w:r>
    </w:p>
    <w:p w14:paraId="67160F85" w14:textId="01A747F3" w:rsidR="001F5885" w:rsidRDefault="001F5885" w:rsidP="0086225C">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7AF4708E">
                <wp:simplePos x="0" y="0"/>
                <wp:positionH relativeFrom="margin">
                  <wp:align>left</wp:align>
                </wp:positionH>
                <wp:positionV relativeFrom="paragraph">
                  <wp:posOffset>5858510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margin-left:0;margin-top:461.3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&#13;&#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Pr>
          <w:noProof/>
        </w:rPr>
        <w:drawing>
          <wp:inline distT="0" distB="0" distL="0" distR="0" wp14:anchorId="6C527A9E" wp14:editId="3337018D">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4454ECE4" w14:textId="20EEAB77" w:rsidR="00743C6D" w:rsidRDefault="004521BD" w:rsidP="001F5885">
      <w:pPr>
        <w:spacing w:after="0" w:line="480" w:lineRule="auto"/>
        <w:ind w:firstLine="720"/>
      </w:pPr>
      <w:r>
        <w:lastRenderedPageBreak/>
        <w:t>Fisheries m</w:t>
      </w:r>
      <w:r w:rsidR="00EE11AE">
        <w:t>anagers</w:t>
      </w:r>
      <w:r>
        <w:t xml:space="preserve"> and biologists</w:t>
      </w:r>
      <w:r w:rsidR="00EE11AE">
        <w:t xml:space="preserve"> </w:t>
      </w:r>
      <w:proofErr w:type="gramStart"/>
      <w:r>
        <w:t>are able to</w:t>
      </w:r>
      <w:proofErr w:type="gramEnd"/>
      <w:r>
        <w:t xml:space="preserve">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proofErr w:type="gramStart"/>
      <w:r w:rsidR="00C82C40">
        <w:t>technicians</w:t>
      </w:r>
      <w:proofErr w:type="gramEnd"/>
      <w:r w:rsidR="00C82C40">
        <w:t xml:space="preserve">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proofErr w:type="spellStart"/>
      <w:r w:rsidR="00EE11AE">
        <w:t>Stopha</w:t>
      </w:r>
      <w:proofErr w:type="spellEnd"/>
      <w:r w:rsidR="00EE11AE">
        <w:t xml:space="preserve">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w:t>
      </w:r>
      <w:ins w:id="39" w:author="Amirah Casey" w:date="2025-06-24T16:16:00Z" w16du:dateUtc="2025-06-24T23:16:00Z">
        <w:r w:rsidR="005E2EAB">
          <w:t>,</w:t>
        </w:r>
      </w:ins>
      <w:r w:rsidR="00974240">
        <w:t xml:space="preserve">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5789B934" w:rsidR="000C63A5" w:rsidRDefault="000C63A5" w:rsidP="008129A7">
      <w:pPr>
        <w:spacing w:after="0" w:line="480" w:lineRule="auto"/>
        <w:ind w:firstLine="720"/>
      </w:pPr>
      <w:r>
        <w:t>Assuming that hatchery and Indian River fish have been straying for decades</w:t>
      </w:r>
      <w:del w:id="40" w:author="Amirah Casey" w:date="2025-06-24T16:16:00Z" w16du:dateUtc="2025-06-24T23:16:00Z">
        <w:r w:rsidDel="005E2EAB">
          <w:delText>,</w:delText>
        </w:r>
      </w:del>
      <w:r>
        <w:t xml:space="preserve">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w:t>
      </w:r>
      <w:commentRangeStart w:id="41"/>
      <w:r>
        <w:t xml:space="preserve">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w:t>
      </w:r>
      <w:commentRangeEnd w:id="41"/>
      <w:r w:rsidR="005E2EAB">
        <w:rPr>
          <w:rStyle w:val="CommentReference"/>
        </w:rPr>
        <w:commentReference w:id="41"/>
      </w:r>
      <w:r w:rsidR="002357F9">
        <w:t>(Sergeant et al. 2017)</w:t>
      </w:r>
      <w:r w:rsidR="008129A7">
        <w:t>. In stream systems free of hatchery influence, there are natural regulators</w:t>
      </w:r>
      <w:r w:rsidR="009012B2">
        <w:t xml:space="preserve"> (density-dependence)</w:t>
      </w:r>
      <w:r w:rsidR="008129A7">
        <w:t xml:space="preserve"> </w:t>
      </w:r>
      <w:r w:rsidR="008129A7">
        <w:lastRenderedPageBreak/>
        <w:t>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w:t>
      </w:r>
      <w:proofErr w:type="spellStart"/>
      <w:r w:rsidR="008129A7">
        <w:t>redds</w:t>
      </w:r>
      <w:proofErr w:type="spellEnd"/>
      <w:r w:rsidR="008129A7">
        <w:t xml:space="preserve">)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w:t>
      </w:r>
      <w:del w:id="42" w:author="Amirah Casey" w:date="2025-06-24T16:20:00Z" w16du:dateUtc="2025-06-24T23:20:00Z">
        <w:r w:rsidR="00ED6DD2" w:rsidDel="005E2EAB">
          <w:delText>,</w:delText>
        </w:r>
      </w:del>
      <w:r w:rsidR="00ED6DD2">
        <w:t xml:space="preserve"> </w:t>
      </w:r>
      <w:r w:rsidR="00900097">
        <w:t xml:space="preserve">and </w:t>
      </w:r>
      <w:r w:rsidR="00ED6DD2">
        <w:t>resulting swings in salmon abundance</w:t>
      </w:r>
      <w:ins w:id="43" w:author="Amirah Casey" w:date="2025-06-24T16:20:00Z" w16du:dateUtc="2025-06-24T23:20:00Z">
        <w:r w:rsidR="005E2EAB">
          <w:t xml:space="preserve"> </w:t>
        </w:r>
      </w:ins>
      <w:del w:id="44" w:author="Amirah Casey" w:date="2025-06-24T16:20:00Z" w16du:dateUtc="2025-06-24T23:20:00Z">
        <w:r w:rsidR="00ED6DD2" w:rsidDel="005E2EAB">
          <w:delText xml:space="preserve">, </w:delText>
        </w:r>
      </w:del>
      <w:r w:rsidR="00ED6DD2">
        <w:t xml:space="preserve">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w:t>
      </w:r>
      <w:proofErr w:type="spellStart"/>
      <w:r>
        <w:t>Japonski</w:t>
      </w:r>
      <w:proofErr w:type="spellEnd"/>
      <w:r>
        <w:t xml:space="preserve"> Island. Park </w:t>
      </w:r>
      <w:r w:rsidR="003C64A6">
        <w:t>S</w:t>
      </w:r>
      <w:r>
        <w:t xml:space="preserve">ervice officials at the time believed that the removal of gravel contributed to several severe floods between 1940 and 1960 (Antonson and </w:t>
      </w:r>
      <w:proofErr w:type="spellStart"/>
      <w:r>
        <w:t>Hanable</w:t>
      </w:r>
      <w:proofErr w:type="spellEnd"/>
      <w:r>
        <w:t xml:space="preserv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w:t>
      </w:r>
      <w:r>
        <w:lastRenderedPageBreak/>
        <w:t>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C471B8B" w:rsidR="001C5785" w:rsidRDefault="00A75CB4" w:rsidP="005740FA">
      <w:pPr>
        <w:spacing w:after="0" w:line="480" w:lineRule="auto"/>
        <w:ind w:firstLine="720"/>
        <w:rPr>
          <w:ins w:id="45"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proofErr w:type="gramStart"/>
      <w:r w:rsidR="003748D3">
        <w:t>in order to</w:t>
      </w:r>
      <w:proofErr w:type="gramEnd"/>
      <w:r w:rsidR="003748D3">
        <w:t xml:space="preserve">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throughout </w:t>
      </w:r>
      <w:r w:rsidR="00C5517B">
        <w:t>southeastern</w:t>
      </w:r>
      <w:r>
        <w:t xml:space="preserve"> Alaska via </w:t>
      </w:r>
      <w:r w:rsidR="003748D3">
        <w:t>fixed-wing</w:t>
      </w:r>
      <w:r>
        <w:t xml:space="preserve"> aircraft,</w:t>
      </w:r>
      <w:commentRangeStart w:id="46"/>
      <w:r>
        <w:t xml:space="preserve"> with a randomly selected subset of those streams surveyed subject to foot counts for validation </w:t>
      </w:r>
      <w:commentRangeEnd w:id="46"/>
      <w:r w:rsidR="005E2EAB">
        <w:rPr>
          <w:rStyle w:val="CommentReference"/>
        </w:rPr>
        <w:commentReference w:id="46"/>
      </w:r>
      <w:r>
        <w:t>(A.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w:t>
      </w:r>
      <w:proofErr w:type="gramStart"/>
      <w:r>
        <w:t>entered into</w:t>
      </w:r>
      <w:proofErr w:type="gramEnd"/>
      <w:r>
        <w:t xml:space="preserve">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t>
      </w:r>
      <w:proofErr w:type="gramStart"/>
      <w:r>
        <w:t>whether or not</w:t>
      </w:r>
      <w:proofErr w:type="gramEnd"/>
      <w:r>
        <w:t xml:space="preserve"> the abundances observed occur within some natural range of variation.</w:t>
      </w:r>
      <w:r w:rsidR="00BE5897">
        <w:t xml:space="preserve"> The cases of the pine mountain beetle and white-tailed deer illustrate that many factors both local and global </w:t>
      </w:r>
      <w:r w:rsidR="00BE5897">
        <w:lastRenderedPageBreak/>
        <w:t xml:space="preserve">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13"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4"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5"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w:t>
      </w:r>
      <w:proofErr w:type="spellStart"/>
      <w:r>
        <w:t>Ruggerone</w:t>
      </w:r>
      <w:proofErr w:type="spellEnd"/>
      <w:r>
        <w:t xml:space="preserv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6"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t>
      </w:r>
      <w:proofErr w:type="spellStart"/>
      <w:r>
        <w:t>Witcosky</w:t>
      </w:r>
      <w:proofErr w:type="spellEnd"/>
      <w:r>
        <w:t xml:space="preserve">.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 xml:space="preserve">Manhard, C. V., J. E. Joyce, W. W. Smoker, and A. J. </w:t>
      </w:r>
      <w:proofErr w:type="spellStart"/>
      <w:r>
        <w:t>Gharrett</w:t>
      </w:r>
      <w:proofErr w:type="spellEnd"/>
      <w:r>
        <w:t>. 2017. Ecological factors influencing lifetime productivity of pink salmon (</w:t>
      </w:r>
      <w:r w:rsidRPr="00177F5D">
        <w:rPr>
          <w:i/>
          <w:iCs/>
        </w:rPr>
        <w:t xml:space="preserve">Oncorhynchus </w:t>
      </w:r>
      <w:proofErr w:type="spellStart"/>
      <w:r w:rsidRPr="00177F5D">
        <w:rPr>
          <w:i/>
          <w:iCs/>
        </w:rPr>
        <w:t>gorbuscha</w:t>
      </w:r>
      <w:proofErr w:type="spellEnd"/>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proofErr w:type="spellStart"/>
      <w:r>
        <w:t>Ruggerone</w:t>
      </w:r>
      <w:proofErr w:type="spellEnd"/>
      <w:r>
        <w:t xml:space="preserv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proofErr w:type="gramStart"/>
      <w:r w:rsidRPr="00C5517B">
        <w:rPr>
          <w:rFonts w:cstheme="minorHAnsi"/>
        </w:rPr>
        <w:t>)</w:t>
      </w:r>
      <w:r w:rsidR="00C5517B" w:rsidRPr="00A9712C">
        <w:rPr>
          <w:rFonts w:cstheme="minorHAnsi"/>
          <w:kern w:val="0"/>
          <w:sz w:val="24"/>
          <w:szCs w:val="24"/>
        </w:rPr>
        <w:t>:e</w:t>
      </w:r>
      <w:proofErr w:type="gramEnd"/>
      <w:r w:rsidR="00C5517B" w:rsidRPr="00A9712C">
        <w:rPr>
          <w:rFonts w:cstheme="minorHAnsi"/>
          <w:kern w:val="0"/>
          <w:sz w:val="24"/>
          <w:szCs w:val="24"/>
        </w:rPr>
        <w:t>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proofErr w:type="spellStart"/>
      <w:r>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Amirah Casey" w:date="2025-06-24T16:01:00Z" w:initials="AC">
    <w:p w14:paraId="126461B1" w14:textId="77777777" w:rsidR="005E2EAB" w:rsidRDefault="005E2EAB" w:rsidP="005E2EAB">
      <w:r>
        <w:rPr>
          <w:rStyle w:val="CommentReference"/>
        </w:rPr>
        <w:annotationRef/>
      </w:r>
      <w:r>
        <w:rPr>
          <w:color w:val="000000"/>
          <w:sz w:val="20"/>
          <w:szCs w:val="20"/>
        </w:rPr>
        <w:t>I have not heard this word before so maybe I am dumb or maybe choose a more basic word</w:t>
      </w:r>
    </w:p>
  </w:comment>
  <w:comment w:id="11" w:author="Amirah Casey" w:date="2025-06-24T16:06:00Z" w:initials="AC">
    <w:p w14:paraId="2909C990" w14:textId="77777777" w:rsidR="005E2EAB" w:rsidRDefault="005E2EAB" w:rsidP="005E2EAB">
      <w:r>
        <w:rPr>
          <w:rStyle w:val="CommentReference"/>
        </w:rPr>
        <w:annotationRef/>
      </w:r>
      <w:r>
        <w:rPr>
          <w:color w:val="000000"/>
          <w:sz w:val="20"/>
          <w:szCs w:val="20"/>
        </w:rPr>
        <w:t>use simpler language here to make your point more clear</w:t>
      </w:r>
    </w:p>
  </w:comment>
  <w:comment w:id="22" w:author="Amirah Casey" w:date="2025-06-24T16:36:00Z" w:initials="AC">
    <w:p w14:paraId="469CA323" w14:textId="77777777" w:rsidR="00164CE2" w:rsidRDefault="00164CE2" w:rsidP="00164CE2">
      <w:r>
        <w:rPr>
          <w:rStyle w:val="CommentReference"/>
        </w:rPr>
        <w:annotationRef/>
      </w:r>
      <w:r>
        <w:rPr>
          <w:color w:val="000000"/>
          <w:sz w:val="20"/>
          <w:szCs w:val="20"/>
        </w:rPr>
        <w:t>this feels not relevant, idk if thats culturally insensitive of me to say though</w:t>
      </w:r>
    </w:p>
  </w:comment>
  <w:comment w:id="23" w:author="Amirah Casey" w:date="2025-06-24T16:36:00Z" w:initials="AC">
    <w:p w14:paraId="0912F060" w14:textId="77777777" w:rsidR="00164CE2" w:rsidRDefault="00164CE2" w:rsidP="00164CE2">
      <w:r>
        <w:rPr>
          <w:rStyle w:val="CommentReference"/>
        </w:rPr>
        <w:annotationRef/>
      </w:r>
      <w:r>
        <w:rPr>
          <w:color w:val="000000"/>
          <w:sz w:val="20"/>
          <w:szCs w:val="20"/>
        </w:rPr>
        <w:t>idk this also feels not super relevant to the study</w:t>
      </w:r>
    </w:p>
  </w:comment>
  <w:comment w:id="24" w:author="Amirah Casey" w:date="2025-06-24T16:07:00Z" w:initials="AC">
    <w:p w14:paraId="10D9914C" w14:textId="29A1F47D" w:rsidR="005E2EAB" w:rsidRDefault="005E2EAB" w:rsidP="005E2EAB">
      <w:r>
        <w:rPr>
          <w:rStyle w:val="CommentReference"/>
        </w:rPr>
        <w:annotationRef/>
      </w:r>
      <w:r>
        <w:rPr>
          <w:color w:val="000000"/>
          <w:sz w:val="20"/>
          <w:szCs w:val="20"/>
        </w:rPr>
        <w:t>what’s the deal with capitalizing vs not capitalizing these? cause ive been doing Coho but im confused</w:t>
      </w:r>
    </w:p>
  </w:comment>
  <w:comment w:id="31" w:author="Amirah Casey" w:date="2025-06-24T16:12:00Z" w:initials="AC">
    <w:p w14:paraId="5BF4B692" w14:textId="77777777" w:rsidR="005E2EAB" w:rsidRDefault="005E2EAB" w:rsidP="005E2EAB">
      <w:r>
        <w:rPr>
          <w:rStyle w:val="CommentReference"/>
        </w:rPr>
        <w:annotationRef/>
      </w:r>
      <w:r>
        <w:rPr>
          <w:color w:val="000000"/>
          <w:sz w:val="20"/>
          <w:szCs w:val="20"/>
        </w:rPr>
        <w:t>I think there is a simpler way to put this</w:t>
      </w:r>
    </w:p>
  </w:comment>
  <w:comment w:id="33" w:author="Amirah Casey" w:date="2025-06-24T16:13:00Z" w:initials="AC">
    <w:p w14:paraId="15333980" w14:textId="77777777" w:rsidR="005E2EAB" w:rsidRDefault="005E2EAB" w:rsidP="005E2EAB">
      <w:r>
        <w:rPr>
          <w:rStyle w:val="CommentReference"/>
        </w:rPr>
        <w:annotationRef/>
      </w:r>
      <w:r>
        <w:rPr>
          <w:color w:val="000000"/>
          <w:sz w:val="20"/>
          <w:szCs w:val="20"/>
        </w:rPr>
        <w:t>this sentence being here made me stumble a little when reading it</w:t>
      </w:r>
    </w:p>
  </w:comment>
  <w:comment w:id="34" w:author="Amirah Casey" w:date="2025-06-24T16:14:00Z" w:initials="AC">
    <w:p w14:paraId="0E2001EC" w14:textId="77777777" w:rsidR="005E2EAB" w:rsidRDefault="005E2EAB" w:rsidP="005E2EAB">
      <w:r>
        <w:rPr>
          <w:rStyle w:val="CommentReference"/>
        </w:rPr>
        <w:annotationRef/>
      </w:r>
      <w:r>
        <w:rPr>
          <w:color w:val="000000"/>
          <w:sz w:val="20"/>
          <w:szCs w:val="20"/>
        </w:rPr>
        <w:t>this sentence made me stumble maybe because of its structure?</w:t>
      </w:r>
    </w:p>
  </w:comment>
  <w:comment w:id="41" w:author="Amirah Casey" w:date="2025-06-24T16:19:00Z" w:initials="AC">
    <w:p w14:paraId="6D66F25B" w14:textId="77777777" w:rsidR="005E2EAB" w:rsidRDefault="005E2EAB" w:rsidP="005E2EAB">
      <w:r>
        <w:rPr>
          <w:rStyle w:val="CommentReference"/>
        </w:rPr>
        <w:annotationRef/>
      </w:r>
      <w:r>
        <w:rPr>
          <w:color w:val="000000"/>
          <w:sz w:val="20"/>
          <w:szCs w:val="20"/>
        </w:rPr>
        <w:t>I wonder if there is a way to bring this up earlier? This feels like the big “so-what”and I feel like it could be used to hook the readers sooner</w:t>
      </w:r>
    </w:p>
  </w:comment>
  <w:comment w:id="46" w:author="Amirah Casey" w:date="2025-06-24T16:28:00Z" w:initials="AC">
    <w:p w14:paraId="61F5E2AB" w14:textId="77777777" w:rsidR="005E2EAB" w:rsidRDefault="005E2EAB" w:rsidP="005E2EAB">
      <w:r>
        <w:rPr>
          <w:rStyle w:val="CommentReference"/>
        </w:rPr>
        <w:annotationRef/>
      </w:r>
      <w:r>
        <w:rPr>
          <w:color w:val="000000"/>
          <w:sz w:val="20"/>
          <w:szCs w:val="20"/>
        </w:rPr>
        <w:t>awkward wording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461B1" w15:done="0"/>
  <w15:commentEx w15:paraId="2909C990" w15:done="0"/>
  <w15:commentEx w15:paraId="469CA323" w15:done="0"/>
  <w15:commentEx w15:paraId="0912F060" w15:done="0"/>
  <w15:commentEx w15:paraId="10D9914C" w15:done="0"/>
  <w15:commentEx w15:paraId="5BF4B692" w15:done="0"/>
  <w15:commentEx w15:paraId="15333980" w15:done="0"/>
  <w15:commentEx w15:paraId="0E2001EC" w15:done="0"/>
  <w15:commentEx w15:paraId="6D66F25B" w15:done="0"/>
  <w15:commentEx w15:paraId="61F5E2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870EC3" w16cex:dateUtc="2025-06-24T23:01:00Z"/>
  <w16cex:commentExtensible w16cex:durableId="55FB30A9" w16cex:dateUtc="2025-06-24T23:06:00Z"/>
  <w16cex:commentExtensible w16cex:durableId="35142DD2" w16cex:dateUtc="2025-06-24T23:36:00Z"/>
  <w16cex:commentExtensible w16cex:durableId="1AFFB573" w16cex:dateUtc="2025-06-24T23:36:00Z"/>
  <w16cex:commentExtensible w16cex:durableId="6C0DD401" w16cex:dateUtc="2025-06-24T23:07:00Z"/>
  <w16cex:commentExtensible w16cex:durableId="4E31CB14" w16cex:dateUtc="2025-06-24T23:12:00Z"/>
  <w16cex:commentExtensible w16cex:durableId="3FAEC47C" w16cex:dateUtc="2025-06-24T23:13:00Z"/>
  <w16cex:commentExtensible w16cex:durableId="3F6B5AB7" w16cex:dateUtc="2025-06-24T23:14:00Z"/>
  <w16cex:commentExtensible w16cex:durableId="3E5276E3" w16cex:dateUtc="2025-06-24T23:19:00Z"/>
  <w16cex:commentExtensible w16cex:durableId="1CD1849E" w16cex:dateUtc="2025-06-24T2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461B1" w16cid:durableId="23870EC3"/>
  <w16cid:commentId w16cid:paraId="2909C990" w16cid:durableId="55FB30A9"/>
  <w16cid:commentId w16cid:paraId="469CA323" w16cid:durableId="35142DD2"/>
  <w16cid:commentId w16cid:paraId="0912F060" w16cid:durableId="1AFFB573"/>
  <w16cid:commentId w16cid:paraId="10D9914C" w16cid:durableId="6C0DD401"/>
  <w16cid:commentId w16cid:paraId="5BF4B692" w16cid:durableId="4E31CB14"/>
  <w16cid:commentId w16cid:paraId="15333980" w16cid:durableId="3FAEC47C"/>
  <w16cid:commentId w16cid:paraId="0E2001EC" w16cid:durableId="3F6B5AB7"/>
  <w16cid:commentId w16cid:paraId="6D66F25B" w16cid:durableId="3E5276E3"/>
  <w16cid:commentId w16cid:paraId="61F5E2AB" w16cid:durableId="1CD184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mirah Casey">
    <w15:presenceInfo w15:providerId="AD" w15:userId="S::acasey2@uw.edu::724fa43e-d5ab-4b3b-abf2-0501ae987ae2"/>
  </w15:person>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51047"/>
    <w:rsid w:val="00155AB4"/>
    <w:rsid w:val="00160E9E"/>
    <w:rsid w:val="00164CE2"/>
    <w:rsid w:val="00177F5D"/>
    <w:rsid w:val="00184D67"/>
    <w:rsid w:val="00185DEC"/>
    <w:rsid w:val="00193F4C"/>
    <w:rsid w:val="00194C44"/>
    <w:rsid w:val="001A48B7"/>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2EAB"/>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36C9B"/>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7E28"/>
    <w:rsid w:val="00B20008"/>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662"/>
    <w:rsid w:val="00C82C40"/>
    <w:rsid w:val="00C82FEE"/>
    <w:rsid w:val="00C93138"/>
    <w:rsid w:val="00CA1D5B"/>
    <w:rsid w:val="00CB3EC8"/>
    <w:rsid w:val="00CB7B46"/>
    <w:rsid w:val="00CC1670"/>
    <w:rsid w:val="00CD0DFB"/>
    <w:rsid w:val="00CD245D"/>
    <w:rsid w:val="00CD2602"/>
    <w:rsid w:val="00CD587C"/>
    <w:rsid w:val="00CF3314"/>
    <w:rsid w:val="00D030A9"/>
    <w:rsid w:val="00D134F7"/>
    <w:rsid w:val="00D2192D"/>
    <w:rsid w:val="00D224D5"/>
    <w:rsid w:val="00D27612"/>
    <w:rsid w:val="00D45D10"/>
    <w:rsid w:val="00D55E25"/>
    <w:rsid w:val="00D56BFF"/>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61C93"/>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3316"/>
    <w:rsid w:val="00F03EE7"/>
    <w:rsid w:val="00F0612A"/>
    <w:rsid w:val="00F1201D"/>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dfg.alaska.gov/index.cfm?adfg=commercialbyareasoutheast.salmon_research_pink" TargetMode="External"/><Relationship Id="rId18" Type="http://schemas.microsoft.com/office/2011/relationships/people" Target="people.xml"/><Relationship Id="rId3" Type="http://schemas.openxmlformats.org/officeDocument/2006/relationships/webSettings" Target="webSettings.xml"/><Relationship Id="rId7" Type="http://schemas.microsoft.com/office/2018/08/relationships/commentsExtensible" Target="commentsExtensible.xml"/><Relationship Id="rId12" Type="http://schemas.openxmlformats.org/officeDocument/2006/relationships/image" Target="media/image5.ti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iseralaska.org/static/legacy_publication_links/fishrep/fishtrap.pdf%20" TargetMode="Externa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hyperlink" Target="https://www.nps.gov/parkhistory/online_books/sitk/adhi/index.htm"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hyperlink" Target="https://mtalab.adfg.alaska.gov/OTO/marking.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16</Pages>
  <Words>3543</Words>
  <Characters>20197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Amirah Casey</cp:lastModifiedBy>
  <cp:revision>4</cp:revision>
  <cp:lastPrinted>2025-02-27T21:53:00Z</cp:lastPrinted>
  <dcterms:created xsi:type="dcterms:W3CDTF">2025-06-24T23:31:00Z</dcterms:created>
  <dcterms:modified xsi:type="dcterms:W3CDTF">2025-06-24T23:40:00Z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